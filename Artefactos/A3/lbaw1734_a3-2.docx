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0193" w:rsidRPr="003A1423" w:rsidRDefault="00FB6CFA" w:rsidP="006D2E7B">
      <w:pPr>
        <w:spacing w:after="0"/>
        <w:jc w:val="both"/>
        <w:rPr>
          <w:b/>
          <w:sz w:val="32"/>
          <w:u w:val="single"/>
        </w:rPr>
      </w:pPr>
      <w:bookmarkStart w:id="0" w:name="_Hlk508400205"/>
      <w:bookmarkEnd w:id="0"/>
      <w:r w:rsidRPr="003A1423">
        <w:rPr>
          <w:b/>
          <w:sz w:val="32"/>
          <w:u w:val="single"/>
        </w:rPr>
        <w:t>A3 – User Interface prototype</w:t>
      </w:r>
    </w:p>
    <w:p w:rsidR="009A2EC1" w:rsidRDefault="009A2EC1" w:rsidP="006D2E7B">
      <w:pPr>
        <w:spacing w:after="0"/>
        <w:jc w:val="both"/>
        <w:rPr>
          <w:lang w:val="en-US"/>
        </w:rPr>
      </w:pPr>
    </w:p>
    <w:p w:rsidR="00362024" w:rsidRDefault="00FB6CFA" w:rsidP="009A2EC1">
      <w:pPr>
        <w:spacing w:after="0"/>
        <w:ind w:firstLine="708"/>
        <w:jc w:val="both"/>
        <w:rPr>
          <w:ins w:id="1" w:author="Maria Teresa Gomes Silva Valério" w:date="2018-03-07T21:54:00Z"/>
          <w:lang w:val="en-US"/>
        </w:rPr>
      </w:pPr>
      <w:r w:rsidRPr="00FB6CFA">
        <w:rPr>
          <w:lang w:val="en-US"/>
        </w:rPr>
        <w:t>This prototype seeks to preview a</w:t>
      </w:r>
      <w:r>
        <w:rPr>
          <w:lang w:val="en-US"/>
        </w:rPr>
        <w:t xml:space="preserve">nd test the user interface of our web application, helping not only to identify but also find new user requirements. </w:t>
      </w:r>
      <w:ins w:id="2" w:author="Maria Teresa Gomes Silva Valério" w:date="2018-03-07T21:50:00Z">
        <w:r w:rsidR="00F16EBD">
          <w:rPr>
            <w:lang w:val="en-US"/>
          </w:rPr>
          <w:t>It also should allow us to preview and test</w:t>
        </w:r>
      </w:ins>
      <w:ins w:id="3" w:author="Maria Teresa Gomes Silva Valério" w:date="2018-03-07T21:51:00Z">
        <w:r w:rsidR="00F16EBD">
          <w:rPr>
            <w:lang w:val="en-US"/>
          </w:rPr>
          <w:t xml:space="preserve"> the user interface </w:t>
        </w:r>
        <w:r w:rsidR="00362024">
          <w:rPr>
            <w:lang w:val="en-US"/>
          </w:rPr>
          <w:t>of the website, as well as enable iterations on the design</w:t>
        </w:r>
      </w:ins>
      <w:ins w:id="4" w:author="Maria Teresa Gomes Silva Valério" w:date="2018-03-07T21:52:00Z">
        <w:r w:rsidR="00362024">
          <w:rPr>
            <w:lang w:val="en-US"/>
          </w:rPr>
          <w:t xml:space="preserve">. </w:t>
        </w:r>
      </w:ins>
    </w:p>
    <w:p w:rsidR="00FB6CFA" w:rsidRDefault="00FB6CFA" w:rsidP="009A2EC1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>Taking this into consideration, we developed a three-part artifact with: overview of the interface and features common to all pages; sitemap</w:t>
      </w:r>
      <w:ins w:id="5" w:author="Maria Teresa Gomes Silva Valério" w:date="2018-03-07T21:52:00Z">
        <w:r w:rsidR="00362024">
          <w:rPr>
            <w:lang w:val="en-US"/>
          </w:rPr>
          <w:t xml:space="preserve"> (scheme that allows visualization of the information system from</w:t>
        </w:r>
      </w:ins>
      <w:ins w:id="6" w:author="Maria Teresa Gomes Silva Valério" w:date="2018-03-07T21:53:00Z">
        <w:r w:rsidR="00362024">
          <w:rPr>
            <w:lang w:val="en-US"/>
          </w:rPr>
          <w:t xml:space="preserve"> the viewpoint of the user, like the existing pages on the website and their connections</w:t>
        </w:r>
      </w:ins>
      <w:ins w:id="7" w:author="Maria Teresa Gomes Silva Valério" w:date="2018-03-07T21:52:00Z">
        <w:r w:rsidR="00362024">
          <w:rPr>
            <w:lang w:val="en-US"/>
          </w:rPr>
          <w:t>)</w:t>
        </w:r>
      </w:ins>
      <w:r>
        <w:rPr>
          <w:lang w:val="en-US"/>
        </w:rPr>
        <w:t>; storyboards</w:t>
      </w:r>
      <w:ins w:id="8" w:author="Maria Teresa Gomes Silva Valério" w:date="2018-03-07T21:54:00Z">
        <w:r w:rsidR="00362024">
          <w:rPr>
            <w:lang w:val="en-US"/>
          </w:rPr>
          <w:t xml:space="preserve"> (sequence of pages that are accessed through others, by interacting with the system)</w:t>
        </w:r>
      </w:ins>
      <w:r>
        <w:rPr>
          <w:lang w:val="en-US"/>
        </w:rPr>
        <w:t>.</w:t>
      </w:r>
    </w:p>
    <w:p w:rsidR="00FB6CFA" w:rsidRDefault="00FB6CFA" w:rsidP="006D2E7B">
      <w:pPr>
        <w:spacing w:after="0"/>
        <w:jc w:val="both"/>
        <w:rPr>
          <w:lang w:val="en-US"/>
        </w:rPr>
      </w:pPr>
    </w:p>
    <w:p w:rsidR="009A2EC1" w:rsidRDefault="009A2EC1" w:rsidP="006D2E7B">
      <w:pPr>
        <w:spacing w:after="0"/>
        <w:jc w:val="both"/>
        <w:rPr>
          <w:lang w:val="en-US"/>
        </w:rPr>
      </w:pPr>
    </w:p>
    <w:p w:rsidR="00FB6CFA" w:rsidRPr="009A2EC1" w:rsidRDefault="00FB6CFA" w:rsidP="006D2E7B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1 – Interface and common features *</w:t>
      </w:r>
    </w:p>
    <w:p w:rsidR="009A2EC1" w:rsidRPr="00FB6CFA" w:rsidRDefault="009A2EC1" w:rsidP="006D2E7B">
      <w:pPr>
        <w:pStyle w:val="titulo"/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184150</wp:posOffset>
                </wp:positionV>
                <wp:extent cx="5924550" cy="3333750"/>
                <wp:effectExtent l="0" t="0" r="0" b="0"/>
                <wp:wrapTopAndBottom/>
                <wp:docPr id="278" name="Grupo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3333750"/>
                          <a:chOff x="0" y="0"/>
                          <a:chExt cx="7038975" cy="397383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" r="475"/>
                          <a:stretch/>
                        </pic:blipFill>
                        <pic:spPr bwMode="auto">
                          <a:xfrm>
                            <a:off x="0" y="0"/>
                            <a:ext cx="7038975" cy="3973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77" name="Grupo 277"/>
                        <wpg:cNvGrpSpPr/>
                        <wpg:grpSpPr>
                          <a:xfrm>
                            <a:off x="428625" y="9525"/>
                            <a:ext cx="4746893" cy="3665148"/>
                            <a:chOff x="0" y="0"/>
                            <a:chExt cx="4746893" cy="3665148"/>
                          </a:xfrm>
                        </wpg:grpSpPr>
                        <wps:wsp>
                          <wps:cNvPr id="37" name="Freeform: Shape 37"/>
                          <wps:cNvSpPr/>
                          <wps:spPr>
                            <a:xfrm>
                              <a:off x="0" y="3371850"/>
                              <a:ext cx="270143" cy="293298"/>
                            </a:xfrm>
                            <a:custGeom>
                              <a:avLst/>
                              <a:gdLst>
                                <a:gd name="connsiteX0" fmla="*/ 130500 w 311682"/>
                                <a:gd name="connsiteY0" fmla="*/ 614 h 338219"/>
                                <a:gd name="connsiteX1" fmla="*/ 87368 w 311682"/>
                                <a:gd name="connsiteY1" fmla="*/ 26493 h 338219"/>
                                <a:gd name="connsiteX2" fmla="*/ 26983 w 311682"/>
                                <a:gd name="connsiteY2" fmla="*/ 60999 h 338219"/>
                                <a:gd name="connsiteX3" fmla="*/ 18356 w 311682"/>
                                <a:gd name="connsiteY3" fmla="*/ 242154 h 338219"/>
                                <a:gd name="connsiteX4" fmla="*/ 44235 w 311682"/>
                                <a:gd name="connsiteY4" fmla="*/ 293912 h 338219"/>
                                <a:gd name="connsiteX5" fmla="*/ 95994 w 311682"/>
                                <a:gd name="connsiteY5" fmla="*/ 319791 h 338219"/>
                                <a:gd name="connsiteX6" fmla="*/ 121873 w 311682"/>
                                <a:gd name="connsiteY6" fmla="*/ 337044 h 338219"/>
                                <a:gd name="connsiteX7" fmla="*/ 251269 w 311682"/>
                                <a:gd name="connsiteY7" fmla="*/ 328418 h 338219"/>
                                <a:gd name="connsiteX8" fmla="*/ 259896 w 311682"/>
                                <a:gd name="connsiteY8" fmla="*/ 302539 h 338219"/>
                                <a:gd name="connsiteX9" fmla="*/ 303028 w 311682"/>
                                <a:gd name="connsiteY9" fmla="*/ 224901 h 338219"/>
                                <a:gd name="connsiteX10" fmla="*/ 311654 w 311682"/>
                                <a:gd name="connsiteY10" fmla="*/ 173142 h 338219"/>
                                <a:gd name="connsiteX11" fmla="*/ 285775 w 311682"/>
                                <a:gd name="connsiteY11" fmla="*/ 69625 h 338219"/>
                                <a:gd name="connsiteX12" fmla="*/ 259896 w 311682"/>
                                <a:gd name="connsiteY12" fmla="*/ 52373 h 338219"/>
                                <a:gd name="connsiteX13" fmla="*/ 234017 w 311682"/>
                                <a:gd name="connsiteY13" fmla="*/ 26493 h 338219"/>
                                <a:gd name="connsiteX14" fmla="*/ 199511 w 311682"/>
                                <a:gd name="connsiteY14" fmla="*/ 17867 h 338219"/>
                                <a:gd name="connsiteX15" fmla="*/ 173632 w 311682"/>
                                <a:gd name="connsiteY15" fmla="*/ 9240 h 338219"/>
                                <a:gd name="connsiteX16" fmla="*/ 130500 w 311682"/>
                                <a:gd name="connsiteY16" fmla="*/ 614 h 33821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11682" h="338219">
                                  <a:moveTo>
                                    <a:pt x="130500" y="614"/>
                                  </a:moveTo>
                                  <a:cubicBezTo>
                                    <a:pt x="116123" y="3489"/>
                                    <a:pt x="102025" y="18350"/>
                                    <a:pt x="87368" y="26493"/>
                                  </a:cubicBezTo>
                                  <a:cubicBezTo>
                                    <a:pt x="21704" y="62973"/>
                                    <a:pt x="81206" y="24850"/>
                                    <a:pt x="26983" y="60999"/>
                                  </a:cubicBezTo>
                                  <a:cubicBezTo>
                                    <a:pt x="-17875" y="128285"/>
                                    <a:pt x="3403" y="85153"/>
                                    <a:pt x="18356" y="242154"/>
                                  </a:cubicBezTo>
                                  <a:cubicBezTo>
                                    <a:pt x="19833" y="257661"/>
                                    <a:pt x="33830" y="283507"/>
                                    <a:pt x="44235" y="293912"/>
                                  </a:cubicBezTo>
                                  <a:cubicBezTo>
                                    <a:pt x="60958" y="310635"/>
                                    <a:pt x="74946" y="312775"/>
                                    <a:pt x="95994" y="319791"/>
                                  </a:cubicBezTo>
                                  <a:cubicBezTo>
                                    <a:pt x="104620" y="325542"/>
                                    <a:pt x="111521" y="336469"/>
                                    <a:pt x="121873" y="337044"/>
                                  </a:cubicBezTo>
                                  <a:cubicBezTo>
                                    <a:pt x="165034" y="339442"/>
                                    <a:pt x="209332" y="338902"/>
                                    <a:pt x="251269" y="328418"/>
                                  </a:cubicBezTo>
                                  <a:cubicBezTo>
                                    <a:pt x="260091" y="326213"/>
                                    <a:pt x="255480" y="310488"/>
                                    <a:pt x="259896" y="302539"/>
                                  </a:cubicBezTo>
                                  <a:cubicBezTo>
                                    <a:pt x="309333" y="213552"/>
                                    <a:pt x="283507" y="283459"/>
                                    <a:pt x="303028" y="224901"/>
                                  </a:cubicBezTo>
                                  <a:cubicBezTo>
                                    <a:pt x="305903" y="207648"/>
                                    <a:pt x="311654" y="190633"/>
                                    <a:pt x="311654" y="173142"/>
                                  </a:cubicBezTo>
                                  <a:cubicBezTo>
                                    <a:pt x="311654" y="134775"/>
                                    <a:pt x="313581" y="97431"/>
                                    <a:pt x="285775" y="69625"/>
                                  </a:cubicBezTo>
                                  <a:cubicBezTo>
                                    <a:pt x="278444" y="62294"/>
                                    <a:pt x="267860" y="59010"/>
                                    <a:pt x="259896" y="52373"/>
                                  </a:cubicBezTo>
                                  <a:cubicBezTo>
                                    <a:pt x="250524" y="44563"/>
                                    <a:pt x="244609" y="32546"/>
                                    <a:pt x="234017" y="26493"/>
                                  </a:cubicBezTo>
                                  <a:cubicBezTo>
                                    <a:pt x="223723" y="20611"/>
                                    <a:pt x="210911" y="21124"/>
                                    <a:pt x="199511" y="17867"/>
                                  </a:cubicBezTo>
                                  <a:cubicBezTo>
                                    <a:pt x="190768" y="15369"/>
                                    <a:pt x="182454" y="11445"/>
                                    <a:pt x="173632" y="9240"/>
                                  </a:cubicBezTo>
                                  <a:cubicBezTo>
                                    <a:pt x="159408" y="5684"/>
                                    <a:pt x="144877" y="-2261"/>
                                    <a:pt x="130500" y="6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A4E2D" w:rsidRPr="00EA4E2D" w:rsidRDefault="00EA4E2D" w:rsidP="00EA4E2D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76" name="Grupo 276"/>
                          <wpg:cNvGrpSpPr/>
                          <wpg:grpSpPr>
                            <a:xfrm>
                              <a:off x="76200" y="0"/>
                              <a:ext cx="4670693" cy="2474523"/>
                              <a:chOff x="0" y="0"/>
                              <a:chExt cx="4670693" cy="2474523"/>
                            </a:xfrm>
                          </wpg:grpSpPr>
                          <wpg:grpSp>
                            <wpg:cNvPr id="275" name="Grupo 275"/>
                            <wpg:cNvGrpSpPr/>
                            <wpg:grpSpPr>
                              <a:xfrm>
                                <a:off x="0" y="0"/>
                                <a:ext cx="4470668" cy="960048"/>
                                <a:chOff x="0" y="0"/>
                                <a:chExt cx="4470668" cy="960048"/>
                              </a:xfrm>
                            </wpg:grpSpPr>
                            <wpg:grpSp>
                              <wpg:cNvPr id="274" name="Grupo 274"/>
                              <wpg:cNvGrpSpPr/>
                              <wpg:grpSpPr>
                                <a:xfrm>
                                  <a:off x="0" y="0"/>
                                  <a:ext cx="1013093" cy="960048"/>
                                  <a:chOff x="0" y="0"/>
                                  <a:chExt cx="1013093" cy="960048"/>
                                </a:xfrm>
                              </wpg:grpSpPr>
                              <wps:wsp>
                                <wps:cNvPr id="31" name="Freeform: Shape 31"/>
                                <wps:cNvSpPr/>
                                <wps:spPr>
                                  <a:xfrm>
                                    <a:off x="0" y="409575"/>
                                    <a:ext cx="270143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  <w:r w:rsidRPr="00EA4E2D">
                                        <w:rPr>
                                          <w:b/>
                                          <w:noProof/>
                                          <w:color w:val="FFFFFF" w:themeColor="background1"/>
                                          <w:sz w:val="28"/>
                                        </w:rPr>
                                        <w:drawing>
                                          <wp:inline distT="0" distB="0" distL="0" distR="0">
                                            <wp:extent cx="74295" cy="78773"/>
                                            <wp:effectExtent l="0" t="0" r="1905" b="0"/>
                                            <wp:docPr id="34" name="Picture 3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6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74295" cy="7877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" name="Freeform: Shape 33"/>
                                <wps:cNvSpPr/>
                                <wps:spPr>
                                  <a:xfrm>
                                    <a:off x="476250" y="0"/>
                                    <a:ext cx="270143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1</w:t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5" name="Freeform: Shape 35"/>
                                <wps:cNvSpPr/>
                                <wps:spPr>
                                  <a:xfrm>
                                    <a:off x="742950" y="666750"/>
                                    <a:ext cx="270143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3</w:t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  <w:r w:rsidRPr="00EA4E2D">
                                        <w:rPr>
                                          <w:b/>
                                          <w:noProof/>
                                          <w:color w:val="FFFFFF" w:themeColor="background1"/>
                                          <w:sz w:val="28"/>
                                        </w:rPr>
                                        <w:drawing>
                                          <wp:inline distT="0" distB="0" distL="0" distR="0" wp14:anchorId="2CCBB5B7" wp14:editId="1E06F9AF">
                                            <wp:extent cx="74295" cy="78773"/>
                                            <wp:effectExtent l="0" t="0" r="1905" b="0"/>
                                            <wp:docPr id="36" name="Picture 3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6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74295" cy="7877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9" name="Freeform: Shape 39"/>
                              <wps:cNvSpPr/>
                              <wps:spPr>
                                <a:xfrm>
                                  <a:off x="4200525" y="409575"/>
                                  <a:ext cx="270143" cy="293298"/>
                                </a:xfrm>
                                <a:custGeom>
                                  <a:avLst/>
                                  <a:gdLst>
                                    <a:gd name="connsiteX0" fmla="*/ 130500 w 311682"/>
                                    <a:gd name="connsiteY0" fmla="*/ 614 h 338219"/>
                                    <a:gd name="connsiteX1" fmla="*/ 87368 w 311682"/>
                                    <a:gd name="connsiteY1" fmla="*/ 26493 h 338219"/>
                                    <a:gd name="connsiteX2" fmla="*/ 26983 w 311682"/>
                                    <a:gd name="connsiteY2" fmla="*/ 60999 h 338219"/>
                                    <a:gd name="connsiteX3" fmla="*/ 18356 w 311682"/>
                                    <a:gd name="connsiteY3" fmla="*/ 242154 h 338219"/>
                                    <a:gd name="connsiteX4" fmla="*/ 44235 w 311682"/>
                                    <a:gd name="connsiteY4" fmla="*/ 293912 h 338219"/>
                                    <a:gd name="connsiteX5" fmla="*/ 95994 w 311682"/>
                                    <a:gd name="connsiteY5" fmla="*/ 319791 h 338219"/>
                                    <a:gd name="connsiteX6" fmla="*/ 121873 w 311682"/>
                                    <a:gd name="connsiteY6" fmla="*/ 337044 h 338219"/>
                                    <a:gd name="connsiteX7" fmla="*/ 251269 w 311682"/>
                                    <a:gd name="connsiteY7" fmla="*/ 328418 h 338219"/>
                                    <a:gd name="connsiteX8" fmla="*/ 259896 w 311682"/>
                                    <a:gd name="connsiteY8" fmla="*/ 302539 h 338219"/>
                                    <a:gd name="connsiteX9" fmla="*/ 303028 w 311682"/>
                                    <a:gd name="connsiteY9" fmla="*/ 224901 h 338219"/>
                                    <a:gd name="connsiteX10" fmla="*/ 311654 w 311682"/>
                                    <a:gd name="connsiteY10" fmla="*/ 173142 h 338219"/>
                                    <a:gd name="connsiteX11" fmla="*/ 285775 w 311682"/>
                                    <a:gd name="connsiteY11" fmla="*/ 69625 h 338219"/>
                                    <a:gd name="connsiteX12" fmla="*/ 259896 w 311682"/>
                                    <a:gd name="connsiteY12" fmla="*/ 52373 h 338219"/>
                                    <a:gd name="connsiteX13" fmla="*/ 234017 w 311682"/>
                                    <a:gd name="connsiteY13" fmla="*/ 26493 h 338219"/>
                                    <a:gd name="connsiteX14" fmla="*/ 199511 w 311682"/>
                                    <a:gd name="connsiteY14" fmla="*/ 17867 h 338219"/>
                                    <a:gd name="connsiteX15" fmla="*/ 173632 w 311682"/>
                                    <a:gd name="connsiteY15" fmla="*/ 9240 h 338219"/>
                                    <a:gd name="connsiteX16" fmla="*/ 130500 w 311682"/>
                                    <a:gd name="connsiteY16" fmla="*/ 614 h 33821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</a:cxnLst>
                                  <a:rect l="l" t="t" r="r" b="b"/>
                                  <a:pathLst>
                                    <a:path w="311682" h="338219">
                                      <a:moveTo>
                                        <a:pt x="130500" y="614"/>
                                      </a:moveTo>
                                      <a:cubicBezTo>
                                        <a:pt x="116123" y="3489"/>
                                        <a:pt x="102025" y="18350"/>
                                        <a:pt x="87368" y="26493"/>
                                      </a:cubicBezTo>
                                      <a:cubicBezTo>
                                        <a:pt x="21704" y="62973"/>
                                        <a:pt x="81206" y="24850"/>
                                        <a:pt x="26983" y="60999"/>
                                      </a:cubicBezTo>
                                      <a:cubicBezTo>
                                        <a:pt x="-17875" y="128285"/>
                                        <a:pt x="3403" y="85153"/>
                                        <a:pt x="18356" y="242154"/>
                                      </a:cubicBezTo>
                                      <a:cubicBezTo>
                                        <a:pt x="19833" y="257661"/>
                                        <a:pt x="33830" y="283507"/>
                                        <a:pt x="44235" y="293912"/>
                                      </a:cubicBezTo>
                                      <a:cubicBezTo>
                                        <a:pt x="60958" y="310635"/>
                                        <a:pt x="74946" y="312775"/>
                                        <a:pt x="95994" y="319791"/>
                                      </a:cubicBezTo>
                                      <a:cubicBezTo>
                                        <a:pt x="104620" y="325542"/>
                                        <a:pt x="111521" y="336469"/>
                                        <a:pt x="121873" y="337044"/>
                                      </a:cubicBezTo>
                                      <a:cubicBezTo>
                                        <a:pt x="165034" y="339442"/>
                                        <a:pt x="209332" y="338902"/>
                                        <a:pt x="251269" y="328418"/>
                                      </a:cubicBezTo>
                                      <a:cubicBezTo>
                                        <a:pt x="260091" y="326213"/>
                                        <a:pt x="255480" y="310488"/>
                                        <a:pt x="259896" y="302539"/>
                                      </a:cubicBezTo>
                                      <a:cubicBezTo>
                                        <a:pt x="309333" y="213552"/>
                                        <a:pt x="283507" y="283459"/>
                                        <a:pt x="303028" y="224901"/>
                                      </a:cubicBezTo>
                                      <a:cubicBezTo>
                                        <a:pt x="305903" y="207648"/>
                                        <a:pt x="311654" y="190633"/>
                                        <a:pt x="311654" y="173142"/>
                                      </a:cubicBezTo>
                                      <a:cubicBezTo>
                                        <a:pt x="311654" y="134775"/>
                                        <a:pt x="313581" y="97431"/>
                                        <a:pt x="285775" y="69625"/>
                                      </a:cubicBezTo>
                                      <a:cubicBezTo>
                                        <a:pt x="278444" y="62294"/>
                                        <a:pt x="267860" y="59010"/>
                                        <a:pt x="259896" y="52373"/>
                                      </a:cubicBezTo>
                                      <a:cubicBezTo>
                                        <a:pt x="250524" y="44563"/>
                                        <a:pt x="244609" y="32546"/>
                                        <a:pt x="234017" y="26493"/>
                                      </a:cubicBezTo>
                                      <a:cubicBezTo>
                                        <a:pt x="223723" y="20611"/>
                                        <a:pt x="210911" y="21124"/>
                                        <a:pt x="199511" y="17867"/>
                                      </a:cubicBezTo>
                                      <a:cubicBezTo>
                                        <a:pt x="190768" y="15369"/>
                                        <a:pt x="182454" y="11445"/>
                                        <a:pt x="173632" y="9240"/>
                                      </a:cubicBezTo>
                                      <a:cubicBezTo>
                                        <a:pt x="159408" y="5684"/>
                                        <a:pt x="144877" y="-2261"/>
                                        <a:pt x="130500" y="6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A4E2D" w:rsidRPr="00EA4E2D" w:rsidRDefault="00EA4E2D" w:rsidP="00EA4E2D">
                                    <w:pPr>
                                      <w:jc w:val="center"/>
                                      <w:rPr>
                                        <w:b/>
                                        <w:color w:val="FFFFFF" w:themeColor="background1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FFFFFF" w:themeColor="background1"/>
                                        <w:sz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3" name="Freeform: Shape 43"/>
                            <wps:cNvSpPr/>
                            <wps:spPr>
                              <a:xfrm>
                                <a:off x="4400550" y="2181225"/>
                                <a:ext cx="270143" cy="293298"/>
                              </a:xfrm>
                              <a:custGeom>
                                <a:avLst/>
                                <a:gdLst>
                                  <a:gd name="connsiteX0" fmla="*/ 130500 w 311682"/>
                                  <a:gd name="connsiteY0" fmla="*/ 614 h 338219"/>
                                  <a:gd name="connsiteX1" fmla="*/ 87368 w 311682"/>
                                  <a:gd name="connsiteY1" fmla="*/ 26493 h 338219"/>
                                  <a:gd name="connsiteX2" fmla="*/ 26983 w 311682"/>
                                  <a:gd name="connsiteY2" fmla="*/ 60999 h 338219"/>
                                  <a:gd name="connsiteX3" fmla="*/ 18356 w 311682"/>
                                  <a:gd name="connsiteY3" fmla="*/ 242154 h 338219"/>
                                  <a:gd name="connsiteX4" fmla="*/ 44235 w 311682"/>
                                  <a:gd name="connsiteY4" fmla="*/ 293912 h 338219"/>
                                  <a:gd name="connsiteX5" fmla="*/ 95994 w 311682"/>
                                  <a:gd name="connsiteY5" fmla="*/ 319791 h 338219"/>
                                  <a:gd name="connsiteX6" fmla="*/ 121873 w 311682"/>
                                  <a:gd name="connsiteY6" fmla="*/ 337044 h 338219"/>
                                  <a:gd name="connsiteX7" fmla="*/ 251269 w 311682"/>
                                  <a:gd name="connsiteY7" fmla="*/ 328418 h 338219"/>
                                  <a:gd name="connsiteX8" fmla="*/ 259896 w 311682"/>
                                  <a:gd name="connsiteY8" fmla="*/ 302539 h 338219"/>
                                  <a:gd name="connsiteX9" fmla="*/ 303028 w 311682"/>
                                  <a:gd name="connsiteY9" fmla="*/ 224901 h 338219"/>
                                  <a:gd name="connsiteX10" fmla="*/ 311654 w 311682"/>
                                  <a:gd name="connsiteY10" fmla="*/ 173142 h 338219"/>
                                  <a:gd name="connsiteX11" fmla="*/ 285775 w 311682"/>
                                  <a:gd name="connsiteY11" fmla="*/ 69625 h 338219"/>
                                  <a:gd name="connsiteX12" fmla="*/ 259896 w 311682"/>
                                  <a:gd name="connsiteY12" fmla="*/ 52373 h 338219"/>
                                  <a:gd name="connsiteX13" fmla="*/ 234017 w 311682"/>
                                  <a:gd name="connsiteY13" fmla="*/ 26493 h 338219"/>
                                  <a:gd name="connsiteX14" fmla="*/ 199511 w 311682"/>
                                  <a:gd name="connsiteY14" fmla="*/ 17867 h 338219"/>
                                  <a:gd name="connsiteX15" fmla="*/ 173632 w 311682"/>
                                  <a:gd name="connsiteY15" fmla="*/ 9240 h 338219"/>
                                  <a:gd name="connsiteX16" fmla="*/ 130500 w 311682"/>
                                  <a:gd name="connsiteY16" fmla="*/ 614 h 33821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311682" h="338219">
                                    <a:moveTo>
                                      <a:pt x="130500" y="614"/>
                                    </a:moveTo>
                                    <a:cubicBezTo>
                                      <a:pt x="116123" y="3489"/>
                                      <a:pt x="102025" y="18350"/>
                                      <a:pt x="87368" y="26493"/>
                                    </a:cubicBezTo>
                                    <a:cubicBezTo>
                                      <a:pt x="21704" y="62973"/>
                                      <a:pt x="81206" y="24850"/>
                                      <a:pt x="26983" y="60999"/>
                                    </a:cubicBezTo>
                                    <a:cubicBezTo>
                                      <a:pt x="-17875" y="128285"/>
                                      <a:pt x="3403" y="85153"/>
                                      <a:pt x="18356" y="242154"/>
                                    </a:cubicBezTo>
                                    <a:cubicBezTo>
                                      <a:pt x="19833" y="257661"/>
                                      <a:pt x="33830" y="283507"/>
                                      <a:pt x="44235" y="293912"/>
                                    </a:cubicBezTo>
                                    <a:cubicBezTo>
                                      <a:pt x="60958" y="310635"/>
                                      <a:pt x="74946" y="312775"/>
                                      <a:pt x="95994" y="319791"/>
                                    </a:cubicBezTo>
                                    <a:cubicBezTo>
                                      <a:pt x="104620" y="325542"/>
                                      <a:pt x="111521" y="336469"/>
                                      <a:pt x="121873" y="337044"/>
                                    </a:cubicBezTo>
                                    <a:cubicBezTo>
                                      <a:pt x="165034" y="339442"/>
                                      <a:pt x="209332" y="338902"/>
                                      <a:pt x="251269" y="328418"/>
                                    </a:cubicBezTo>
                                    <a:cubicBezTo>
                                      <a:pt x="260091" y="326213"/>
                                      <a:pt x="255480" y="310488"/>
                                      <a:pt x="259896" y="302539"/>
                                    </a:cubicBezTo>
                                    <a:cubicBezTo>
                                      <a:pt x="309333" y="213552"/>
                                      <a:pt x="283507" y="283459"/>
                                      <a:pt x="303028" y="224901"/>
                                    </a:cubicBezTo>
                                    <a:cubicBezTo>
                                      <a:pt x="305903" y="207648"/>
                                      <a:pt x="311654" y="190633"/>
                                      <a:pt x="311654" y="173142"/>
                                    </a:cubicBezTo>
                                    <a:cubicBezTo>
                                      <a:pt x="311654" y="134775"/>
                                      <a:pt x="313581" y="97431"/>
                                      <a:pt x="285775" y="69625"/>
                                    </a:cubicBezTo>
                                    <a:cubicBezTo>
                                      <a:pt x="278444" y="62294"/>
                                      <a:pt x="267860" y="59010"/>
                                      <a:pt x="259896" y="52373"/>
                                    </a:cubicBezTo>
                                    <a:cubicBezTo>
                                      <a:pt x="250524" y="44563"/>
                                      <a:pt x="244609" y="32546"/>
                                      <a:pt x="234017" y="26493"/>
                                    </a:cubicBezTo>
                                    <a:cubicBezTo>
                                      <a:pt x="223723" y="20611"/>
                                      <a:pt x="210911" y="21124"/>
                                      <a:pt x="199511" y="17867"/>
                                    </a:cubicBezTo>
                                    <a:cubicBezTo>
                                      <a:pt x="190768" y="15369"/>
                                      <a:pt x="182454" y="11445"/>
                                      <a:pt x="173632" y="9240"/>
                                    </a:cubicBezTo>
                                    <a:cubicBezTo>
                                      <a:pt x="159408" y="5684"/>
                                      <a:pt x="144877" y="-2261"/>
                                      <a:pt x="130500" y="61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/>
                              </a:solidFill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A4E2D" w:rsidRPr="00EA4E2D" w:rsidRDefault="00EA4E2D" w:rsidP="00EA4E2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78" o:spid="_x0000_s1026" style="position:absolute;left:0;text-align:left;margin-left:0;margin-top:14.5pt;width:466.5pt;height:262.5pt;z-index:251685888;mso-position-horizontal:left;mso-position-horizontal-relative:margin;mso-width-relative:margin;mso-height-relative:margin" coordsize="70389,39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">
                <v:shape id="Picture 1" o:spid="_x0000_s1027" type="#_x0000_t75" style="position:absolute;width:70389;height:39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">
                  <v:imagedata r:id="rId9" o:title="" cropleft="415f" cropright="311f"/>
                </v:shape>
                <v:group id="Grupo 277" o:spid="_x0000_s1028" style="position:absolute;left:4286;top:95;width:47469;height:36651" coordsize="47468,3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Freeform: Shape 37" o:spid="_x0000_s1029" style="position:absolute;top:33718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<v:stroke joinstyle="miter"/>
                    <v:formulas/>
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<v:textbox>
                      <w:txbxContent>
                        <w:p w:rsidR="00EA4E2D" w:rsidRPr="00EA4E2D" w:rsidRDefault="00EA4E2D" w:rsidP="00EA4E2D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4</w:t>
                          </w:r>
                        </w:p>
                      </w:txbxContent>
                    </v:textbox>
                  </v:shape>
                  <v:group id="Grupo 276" o:spid="_x0000_s1030" style="position:absolute;left:762;width:46706;height:24745" coordsize="46706,2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Wy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8pvB7JhwBuf4BAAD//wMAUEsBAi0AFAAGAAgAAAAhANvh9svuAAAAhQEAABMAAAAAAAAA&#10;AAAAAAAAAAAAAFtDb250ZW50X1R5cGVzXS54bWxQSwECLQAUAAYACAAAACEAWvQsW78AAAAVAQAA&#10;CwAAAAAAAAAAAAAAAAAfAQAAX3JlbHMvLnJlbHNQSwECLQAUAAYACAAAACEAKEK1ssYAAADcAAAA&#10;DwAAAAAAAAAAAAAAAAAHAgAAZHJzL2Rvd25yZXYueG1sUEsFBgAAAAADAAMAtwAAAPoCAAAAAA==&#10;">
                    <v:group id="Grupo 275" o:spid="_x0000_s1031" style="position:absolute;width:44706;height:9600" coordsize="44706,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    <v:group id="Grupo 274" o:spid="_x0000_s1032" style="position:absolute;width:10130;height:9600" coordsize="10130,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      <v:shape id="Freeform: Shape 31" o:spid="_x0000_s1033" style="position:absolute;top:4095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  <w:r w:rsidRPr="00EA4E2D">
                                  <w:rPr>
                                    <w:b/>
                                    <w:noProof/>
                                    <w:color w:val="FFFFFF" w:themeColor="background1"/>
                                    <w:sz w:val="28"/>
                                  </w:rPr>
                                  <w:drawing>
                                    <wp:inline distT="0" distB="0" distL="0" distR="0">
                                      <wp:extent cx="74295" cy="78773"/>
                                      <wp:effectExtent l="0" t="0" r="1905" b="0"/>
                                      <wp:docPr id="34" name="Picture 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4295" cy="7877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shape id="Freeform: Shape 33" o:spid="_x0000_s1034" style="position:absolute;left:4762;width:2701;height:2932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1</w:t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shape id="Freeform: Shape 35" o:spid="_x0000_s1035" style="position:absolute;left:7429;top:6667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3</w:t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  <w:r w:rsidRPr="00EA4E2D">
                                  <w:rPr>
                                    <w:b/>
                                    <w:noProof/>
                                    <w:color w:val="FFFFFF" w:themeColor="background1"/>
                                    <w:sz w:val="28"/>
                                  </w:rPr>
                                  <w:drawing>
                                    <wp:inline distT="0" distB="0" distL="0" distR="0" wp14:anchorId="2CCBB5B7" wp14:editId="1E06F9AF">
                                      <wp:extent cx="74295" cy="78773"/>
                                      <wp:effectExtent l="0" t="0" r="1905" b="0"/>
                                      <wp:docPr id="36" name="Picture 3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4295" cy="7877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</v:group>
                      <v:shape id="Freeform: Shape 39" o:spid="_x0000_s1036" style="position:absolute;left:42005;top:4095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<v:stroke joinstyle="miter"/>
                        <v:formulas/>
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<v:textbox>
                          <w:txbxContent>
                            <w:p w:rsidR="00EA4E2D" w:rsidRPr="00EA4E2D" w:rsidRDefault="00EA4E2D" w:rsidP="00EA4E2D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</v:group>
                    <v:shape id="Freeform: Shape 43" o:spid="_x0000_s1037" style="position:absolute;left:44005;top:21812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<v:stroke joinstyle="miter"/>
                      <v:formulas/>
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<v:textbox>
                        <w:txbxContent>
                          <w:p w:rsidR="00EA4E2D" w:rsidRPr="00EA4E2D" w:rsidRDefault="00EA4E2D" w:rsidP="00EA4E2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v:group>
                </v:group>
                <w10:wrap type="topAndBottom" anchorx="margin"/>
              </v:group>
            </w:pict>
          </mc:Fallback>
        </mc:AlternateContent>
      </w:r>
    </w:p>
    <w:p w:rsidR="00FB6CFA" w:rsidRDefault="00FB6CFA" w:rsidP="006D2E7B">
      <w:pPr>
        <w:spacing w:after="0"/>
        <w:ind w:hanging="1134"/>
        <w:jc w:val="both"/>
        <w:rPr>
          <w:lang w:val="en-US"/>
        </w:rPr>
      </w:pPr>
    </w:p>
    <w:p w:rsidR="00FB6CFA" w:rsidRDefault="00FB6CFA" w:rsidP="006D2E7B">
      <w:pPr>
        <w:pStyle w:val="Legenda1"/>
        <w:spacing w:after="0"/>
      </w:pPr>
      <w:r>
        <w:t>Figur</w:t>
      </w:r>
      <w:r w:rsidR="00DD432F">
        <w:t>e</w:t>
      </w:r>
      <w:r>
        <w:t xml:space="preserve"> 1. Basic Interface Elements</w:t>
      </w:r>
    </w:p>
    <w:p w:rsidR="00DD432F" w:rsidRDefault="00DD432F" w:rsidP="006D2E7B">
      <w:pPr>
        <w:spacing w:after="0"/>
      </w:pPr>
    </w:p>
    <w:p w:rsidR="00407CD5" w:rsidRDefault="00407CD5" w:rsidP="006D2E7B">
      <w:pPr>
        <w:spacing w:after="0"/>
        <w:rPr>
          <w:lang w:val="en-US"/>
        </w:rPr>
      </w:pPr>
      <w:r w:rsidRPr="00EA4E2D">
        <w:rPr>
          <w:lang w:val="en-US"/>
        </w:rPr>
        <w:t>*</w:t>
      </w:r>
      <w:r w:rsidR="00EA4E2D" w:rsidRPr="00EA4E2D">
        <w:rPr>
          <w:lang w:val="en-US"/>
        </w:rPr>
        <w:t>Features common to all</w:t>
      </w:r>
      <w:r w:rsidR="00EA4E2D">
        <w:rPr>
          <w:lang w:val="en-US"/>
        </w:rPr>
        <w:t xml:space="preserve"> pages except homepage.</w:t>
      </w:r>
    </w:p>
    <w:p w:rsidR="00EA4E2D" w:rsidRPr="00EA4E2D" w:rsidRDefault="00EA4E2D" w:rsidP="006D2E7B">
      <w:pPr>
        <w:spacing w:after="0"/>
        <w:rPr>
          <w:lang w:val="en-US"/>
        </w:rPr>
      </w:pPr>
    </w:p>
    <w:p w:rsidR="00FB6CFA" w:rsidRPr="00EA4E2D" w:rsidRDefault="00FB6CFA" w:rsidP="006D2E7B">
      <w:pPr>
        <w:spacing w:after="0"/>
        <w:rPr>
          <w:lang w:val="en-US"/>
        </w:rPr>
      </w:pPr>
      <w:r w:rsidRPr="00EA4E2D">
        <w:rPr>
          <w:lang w:val="en-US"/>
        </w:rPr>
        <w:t>1. Page title</w:t>
      </w:r>
    </w:p>
    <w:p w:rsidR="00FB6CFA" w:rsidRDefault="00FB6CFA" w:rsidP="006D2E7B">
      <w:pPr>
        <w:spacing w:after="0"/>
      </w:pPr>
      <w:r>
        <w:t>2. Logo</w:t>
      </w:r>
    </w:p>
    <w:p w:rsidR="00FB6CFA" w:rsidRDefault="00FB6CFA" w:rsidP="006D2E7B">
      <w:pPr>
        <w:spacing w:after="0"/>
      </w:pPr>
      <w:r>
        <w:t>3. Breadcrumbs</w:t>
      </w:r>
    </w:p>
    <w:p w:rsidR="00FB6CFA" w:rsidRDefault="00FB6CFA" w:rsidP="006D2E7B">
      <w:pPr>
        <w:spacing w:after="0"/>
      </w:pPr>
      <w:r>
        <w:t>4. Logo</w:t>
      </w:r>
    </w:p>
    <w:p w:rsidR="00FB6CFA" w:rsidRDefault="00FB6CFA" w:rsidP="006D2E7B">
      <w:pPr>
        <w:spacing w:after="0"/>
      </w:pPr>
      <w:r>
        <w:t>5. Navbar</w:t>
      </w:r>
    </w:p>
    <w:p w:rsidR="00FB6CFA" w:rsidRDefault="00FB6CFA" w:rsidP="006D2E7B">
      <w:pPr>
        <w:spacing w:after="0"/>
      </w:pPr>
      <w:r>
        <w:t>6. Content</w:t>
      </w:r>
    </w:p>
    <w:p w:rsidR="00FB6CFA" w:rsidRDefault="00FB6CFA" w:rsidP="009A2EC1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 xml:space="preserve">We opted to have a fixed sidebar to ease transition between pages and a breadcrumb </w:t>
      </w:r>
      <w:r w:rsidR="009A2EC1">
        <w:rPr>
          <w:lang w:val="en-US"/>
        </w:rPr>
        <w:t>system,</w:t>
      </w:r>
      <w:r>
        <w:rPr>
          <w:lang w:val="en-US"/>
        </w:rPr>
        <w:t xml:space="preserve"> so the user can keep track of </w:t>
      </w:r>
      <w:r w:rsidR="009A2EC1">
        <w:rPr>
          <w:lang w:val="en-US"/>
        </w:rPr>
        <w:t>his</w:t>
      </w:r>
      <w:r>
        <w:rPr>
          <w:lang w:val="en-US"/>
        </w:rPr>
        <w:t xml:space="preserve"> position on the website and define a clear hierarchy of information. The navbar and its links stay the same throughout the website to make the user </w:t>
      </w:r>
      <w:r>
        <w:rPr>
          <w:lang w:val="en-US"/>
        </w:rPr>
        <w:lastRenderedPageBreak/>
        <w:t>experience consistent. Colors were chosen to keep a soft look, easy to work with, even for long periods of time.</w:t>
      </w:r>
    </w:p>
    <w:p w:rsidR="00407CD5" w:rsidRDefault="00407CD5" w:rsidP="006D2E7B">
      <w:pPr>
        <w:spacing w:after="0"/>
        <w:jc w:val="both"/>
        <w:rPr>
          <w:lang w:val="en-US"/>
        </w:rPr>
      </w:pPr>
    </w:p>
    <w:p w:rsidR="009A2EC1" w:rsidRDefault="009A2EC1" w:rsidP="006D2E7B">
      <w:pPr>
        <w:spacing w:after="0"/>
        <w:jc w:val="both"/>
        <w:rPr>
          <w:lang w:val="en-US"/>
        </w:rPr>
      </w:pPr>
    </w:p>
    <w:p w:rsidR="009A2EC1" w:rsidRPr="009A2EC1" w:rsidRDefault="00FB6CFA" w:rsidP="006D2E7B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2 – Sitemap</w:t>
      </w:r>
    </w:p>
    <w:p w:rsidR="009A2EC1" w:rsidRDefault="009A2EC1" w:rsidP="009A2EC1">
      <w:pPr>
        <w:spacing w:after="0"/>
        <w:ind w:firstLine="708"/>
        <w:jc w:val="both"/>
        <w:rPr>
          <w:lang w:val="en-US"/>
        </w:rPr>
      </w:pPr>
    </w:p>
    <w:p w:rsidR="00FB6CFA" w:rsidRDefault="00D562E5" w:rsidP="00D562E5">
      <w:pPr>
        <w:spacing w:after="0"/>
        <w:ind w:firstLine="708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2D3D8E3C">
            <wp:simplePos x="0" y="0"/>
            <wp:positionH relativeFrom="margin">
              <wp:align>left</wp:align>
            </wp:positionH>
            <wp:positionV relativeFrom="paragraph">
              <wp:posOffset>679450</wp:posOffset>
            </wp:positionV>
            <wp:extent cx="6133465" cy="3333115"/>
            <wp:effectExtent l="0" t="0" r="635" b="635"/>
            <wp:wrapTopAndBottom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46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CFA" w:rsidRPr="00FB6CFA">
        <w:rPr>
          <w:lang w:val="en-US"/>
        </w:rPr>
        <w:t>The sitemap was built s</w:t>
      </w:r>
      <w:r w:rsidR="00FB6CFA">
        <w:rPr>
          <w:lang w:val="en-US"/>
        </w:rPr>
        <w:t>o the team could have a visual representation of the relationship between different pages. It is important to note that the administration page is only available to users that have administrator permissions.</w:t>
      </w:r>
    </w:p>
    <w:p w:rsidR="00FB6CFA" w:rsidRDefault="00FB6CFA" w:rsidP="006D2E7B">
      <w:pPr>
        <w:pStyle w:val="Legenda1"/>
        <w:spacing w:after="0"/>
      </w:pPr>
      <w:r>
        <w:t>Figure 2. Sitemap</w:t>
      </w:r>
    </w:p>
    <w:p w:rsidR="00FB6CFA" w:rsidRDefault="00FB6CFA" w:rsidP="006D2E7B">
      <w:pPr>
        <w:spacing w:after="0"/>
      </w:pPr>
    </w:p>
    <w:p w:rsidR="00C25CCD" w:rsidRDefault="00C25CCD" w:rsidP="006D2E7B">
      <w:pPr>
        <w:spacing w:after="0"/>
      </w:pPr>
    </w:p>
    <w:p w:rsidR="009A2EC1" w:rsidRPr="009A2EC1" w:rsidRDefault="00FB6CFA" w:rsidP="009A2EC1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3 – Storyboards</w:t>
      </w:r>
    </w:p>
    <w:p w:rsidR="009A2EC1" w:rsidRDefault="009A2EC1" w:rsidP="009A2EC1">
      <w:pPr>
        <w:pStyle w:val="titulo"/>
        <w:spacing w:after="0"/>
        <w:ind w:firstLine="708"/>
      </w:pPr>
    </w:p>
    <w:p w:rsidR="003E6425" w:rsidRDefault="003E6425" w:rsidP="009A2EC1">
      <w:pPr>
        <w:pStyle w:val="titulo"/>
        <w:spacing w:after="0"/>
        <w:ind w:firstLine="708"/>
      </w:pPr>
      <w:ins w:id="9" w:author=" " w:date="2018-03-09T19:03:00Z">
        <w:r>
          <w:t xml:space="preserve">On the first page, the user can click on “Log in </w:t>
        </w:r>
      </w:ins>
      <w:ins w:id="10" w:author=" " w:date="2018-03-09T19:04:00Z">
        <w:r>
          <w:t xml:space="preserve">or Create an Account” which will make a pop-up appear, so that </w:t>
        </w:r>
      </w:ins>
      <w:ins w:id="11" w:author=" " w:date="2018-03-09T19:05:00Z">
        <w:r>
          <w:t>login can be made. If the user doesn’t have an account, he can click on “Register”, that will make a new pop up appear</w:t>
        </w:r>
      </w:ins>
      <w:ins w:id="12" w:author=" " w:date="2018-03-09T19:06:00Z">
        <w:r>
          <w:t xml:space="preserve"> that allows the user to create an account.</w:t>
        </w:r>
      </w:ins>
      <w:r>
        <w:t xml:space="preserve"> </w:t>
      </w:r>
      <w:ins w:id="13" w:author=" " w:date="2018-03-09T19:11:00Z">
        <w:r>
          <w:t>By clicking on “Log in” the user can go back to the previous pop up.</w:t>
        </w:r>
      </w:ins>
    </w:p>
    <w:p w:rsidR="009A2EC1" w:rsidRDefault="009A2EC1" w:rsidP="006D2E7B">
      <w:pPr>
        <w:pStyle w:val="titulo"/>
        <w:spacing w:after="0"/>
      </w:pPr>
    </w:p>
    <w:p w:rsidR="00FB6CFA" w:rsidRDefault="009A2EC1" w:rsidP="009A2EC1">
      <w:pPr>
        <w:pStyle w:val="titulo"/>
        <w:spacing w:after="0"/>
        <w:jc w:val="left"/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8ACE405" wp14:editId="0BB45DC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141085" cy="3581400"/>
                <wp:effectExtent l="0" t="0" r="0" b="0"/>
                <wp:wrapTopAndBottom/>
                <wp:docPr id="32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1085" cy="3581400"/>
                          <a:chOff x="0" y="0"/>
                          <a:chExt cx="6455410" cy="3754755"/>
                        </a:xfrm>
                      </wpg:grpSpPr>
                      <wpg:grpSp>
                        <wpg:cNvPr id="38" name="Grupo 38"/>
                        <wpg:cNvGrpSpPr/>
                        <wpg:grpSpPr>
                          <a:xfrm>
                            <a:off x="0" y="0"/>
                            <a:ext cx="6455410" cy="3754755"/>
                            <a:chOff x="0" y="0"/>
                            <a:chExt cx="7465060" cy="4535805"/>
                          </a:xfrm>
                        </wpg:grpSpPr>
                        <pic:pic xmlns:pic="http://schemas.openxmlformats.org/drawingml/2006/picture">
                          <pic:nvPicPr>
                            <pic:cNvPr id="40" name="Imagem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150" y="0"/>
                              <a:ext cx="3770630" cy="20135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1" name="Imagem 4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695700" y="733425"/>
                              <a:ext cx="3769360" cy="20104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2" name="Retângulo 42"/>
                          <wps:cNvSpPr/>
                          <wps:spPr>
                            <a:xfrm>
                              <a:off x="1600200" y="904875"/>
                              <a:ext cx="676275" cy="1047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4" name="Imagem 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533650"/>
                              <a:ext cx="3770630" cy="20021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6" name="Retângulo 46"/>
                          <wps:cNvSpPr/>
                          <wps:spPr>
                            <a:xfrm>
                              <a:off x="5791200" y="1809750"/>
                              <a:ext cx="200025" cy="1143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Conexão reta unidirecional 47"/>
                          <wps:cNvCnPr/>
                          <wps:spPr>
                            <a:xfrm>
                              <a:off x="2324100" y="952500"/>
                              <a:ext cx="1323975" cy="24765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Conexão reta unidirecional 48"/>
                          <wps:cNvCnPr/>
                          <wps:spPr>
                            <a:xfrm flipH="1">
                              <a:off x="3343275" y="1895475"/>
                              <a:ext cx="2390775" cy="64770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" name="Retângulo 49"/>
                        <wps:cNvSpPr/>
                        <wps:spPr>
                          <a:xfrm>
                            <a:off x="1837853" y="2992170"/>
                            <a:ext cx="172972" cy="9461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Conexão reta unidirecional 50"/>
                        <wps:cNvCnPr/>
                        <wps:spPr>
                          <a:xfrm flipV="1">
                            <a:off x="2100404" y="1715631"/>
                            <a:ext cx="2952863" cy="1281066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F602B7" id="Grupo 32" o:spid="_x0000_s1026" style="position:absolute;margin-left:0;margin-top:0;width:483.55pt;height:282pt;z-index:251673600;mso-position-horizontal:left;mso-position-horizontal-relative:margin;mso-width-relative:margin;mso-height-relative:margin" coordsize="64554,37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">
                <v:group id="Grupo 38" o:spid="_x0000_s1027" style="position:absolute;width:64554;height:37547" coordsize="74650,45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Imagem 40" o:spid="_x0000_s1028" type="#_x0000_t75" style="position:absolute;left:571;width:37706;height:2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">
                    <v:imagedata r:id="rId14" o:title=""/>
                  </v:shape>
                  <v:shape id="Imagem 41" o:spid="_x0000_s1029" type="#_x0000_t75" style="position:absolute;left:36957;top:7334;width:37693;height:20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">
                    <v:imagedata r:id="rId15" o:title=""/>
                  </v:shape>
                  <v:rect id="Retângulo 42" o:spid="_x0000_s1030" style="position:absolute;left:16002;top:9048;width:6762;height:1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" filled="f" strokecolor="#c45911 [2405]" strokeweight="3pt"/>
                  <v:shape id="Imagem 44" o:spid="_x0000_s1031" type="#_x0000_t75" style="position:absolute;top:25336;width:37706;height:20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">
                    <v:imagedata r:id="rId16" o:title=""/>
                  </v:shape>
                  <v:rect id="Retângulo 46" o:spid="_x0000_s1032" style="position:absolute;left:57912;top:18097;width:2000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" filled="f" strokecolor="#c45911 [2405]" strokeweight="3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xão reta unidirecional 47" o:spid="_x0000_s1033" type="#_x0000_t32" style="position:absolute;left:23241;top:9525;width:13239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" strokecolor="#c45911 [2405]" strokeweight="4.5pt">
                    <v:stroke endarrow="block" joinstyle="miter"/>
                  </v:shape>
                  <v:shape id="Conexão reta unidirecional 48" o:spid="_x0000_s1034" type="#_x0000_t32" style="position:absolute;left:33432;top:18954;width:23908;height:64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" strokecolor="#c45911 [2405]" strokeweight="4.5pt">
                    <v:stroke endarrow="block" joinstyle="miter"/>
                  </v:shape>
                </v:group>
                <v:rect id="Retângulo 49" o:spid="_x0000_s1035" style="position:absolute;left:18378;top:29921;width:1730;height: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" filled="f" strokecolor="#c45911 [2405]" strokeweight="3pt"/>
                <v:shape id="Conexão reta unidirecional 50" o:spid="_x0000_s1036" type="#_x0000_t32" style="position:absolute;left:21004;top:17156;width:29528;height:128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:rsidR="00C25CCD" w:rsidRDefault="00C25CCD" w:rsidP="006D2E7B">
      <w:pPr>
        <w:pStyle w:val="Legenda1"/>
        <w:spacing w:after="0"/>
      </w:pPr>
      <w:r>
        <w:t>Figure 3. Wireflow centered on the homepage</w:t>
      </w:r>
    </w:p>
    <w:p w:rsidR="00C25CCD" w:rsidRDefault="00C25CCD" w:rsidP="006D2E7B">
      <w:pPr>
        <w:pStyle w:val="Legenda1"/>
        <w:spacing w:after="0"/>
      </w:pPr>
    </w:p>
    <w:p w:rsidR="009A2EC1" w:rsidRDefault="009A2EC1" w:rsidP="006D2E7B">
      <w:pPr>
        <w:spacing w:after="0"/>
        <w:jc w:val="both"/>
        <w:rPr>
          <w:lang w:val="en-US"/>
        </w:rPr>
      </w:pPr>
    </w:p>
    <w:p w:rsidR="00C25CCD" w:rsidRDefault="00495392" w:rsidP="009A2EC1">
      <w:pPr>
        <w:spacing w:after="0"/>
        <w:ind w:firstLine="708"/>
        <w:jc w:val="both"/>
        <w:rPr>
          <w:ins w:id="14" w:author=" " w:date="2018-03-09T19:07:00Z"/>
          <w:lang w:val="en-US"/>
        </w:rPr>
      </w:pPr>
      <w:r>
        <w:rPr>
          <w:lang w:val="en-US"/>
        </w:rPr>
        <w:t>After logging in the user can access the main portion of the website and no longer has access to the homepage until logout.</w:t>
      </w:r>
    </w:p>
    <w:p w:rsidR="00E63A4F" w:rsidRDefault="003E6425" w:rsidP="009A2EC1">
      <w:pPr>
        <w:spacing w:after="0"/>
        <w:ind w:firstLine="708"/>
        <w:jc w:val="both"/>
        <w:rPr>
          <w:ins w:id="15" w:author="Maria Teresa Gomes Silva Valério" w:date="2018-03-09T19:28:00Z"/>
          <w:lang w:val="en-US"/>
        </w:rPr>
      </w:pPr>
      <w:ins w:id="16" w:author=" " w:date="2018-03-09T19:07:00Z">
        <w:r>
          <w:rPr>
            <w:lang w:val="en-US"/>
          </w:rPr>
          <w:t>After logging in, the first page the user has access is the projects page (includes projects he created and projects he is working on)</w:t>
        </w:r>
      </w:ins>
      <w:ins w:id="17" w:author=" " w:date="2018-03-09T19:08:00Z">
        <w:r>
          <w:rPr>
            <w:lang w:val="en-US"/>
          </w:rPr>
          <w:t>.</w:t>
        </w:r>
      </w:ins>
      <w:r w:rsidR="00A56460">
        <w:rPr>
          <w:lang w:val="en-US"/>
        </w:rPr>
        <w:t xml:space="preserve"> </w:t>
      </w:r>
      <w:ins w:id="18" w:author="Maria Teresa Gomes Silva Valério" w:date="2018-03-09T19:17:00Z">
        <w:r w:rsidR="00A56460">
          <w:rPr>
            <w:lang w:val="en-US"/>
          </w:rPr>
          <w:t xml:space="preserve">Here, the user can navigate in the left bar, switching between </w:t>
        </w:r>
      </w:ins>
      <w:ins w:id="19" w:author="Maria Teresa Gomes Silva Valério" w:date="2018-03-09T19:18:00Z">
        <w:r w:rsidR="00A56460">
          <w:rPr>
            <w:lang w:val="en-US"/>
          </w:rPr>
          <w:t>three pages: “My projects” (the one presented after logging in), “Personal Info” and “My Calendar”.</w:t>
        </w:r>
      </w:ins>
    </w:p>
    <w:p w:rsidR="00E63A4F" w:rsidRDefault="008A39B7" w:rsidP="009A2EC1">
      <w:pPr>
        <w:pStyle w:val="Legenda1"/>
        <w:spacing w:after="0"/>
      </w:pPr>
      <w:ins w:id="20" w:author="Maria Teresa Gomes Silva Valério" w:date="2018-03-09T19:28:00Z">
        <w:r>
          <w:rPr>
            <w:noProof/>
            <w:lang w:val="en-GB"/>
          </w:rPr>
          <mc:AlternateContent>
            <mc:Choice Requires="wpg">
              <w:drawing>
                <wp:anchor distT="0" distB="0" distL="114300" distR="114300" simplePos="0" relativeHeight="251675648" behindDoc="0" locked="0" layoutInCell="1" allowOverlap="1" wp14:anchorId="1006CD52" wp14:editId="6FFF7FC7">
                  <wp:simplePos x="0" y="0"/>
                  <wp:positionH relativeFrom="margin">
                    <wp:align>left</wp:align>
                  </wp:positionH>
                  <wp:positionV relativeFrom="paragraph">
                    <wp:posOffset>136525</wp:posOffset>
                  </wp:positionV>
                  <wp:extent cx="5867400" cy="3105150"/>
                  <wp:effectExtent l="0" t="0" r="0" b="0"/>
                  <wp:wrapTopAndBottom/>
                  <wp:docPr id="255" name="Grupo 25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867400" cy="3105150"/>
                            <a:chOff x="0" y="0"/>
                            <a:chExt cx="6715125" cy="3833495"/>
                          </a:xfrm>
                        </wpg:grpSpPr>
                        <wpg:grpSp>
                          <wpg:cNvPr id="252" name="Grupo 252"/>
                          <wpg:cNvGrpSpPr/>
                          <wpg:grpSpPr>
                            <a:xfrm>
                              <a:off x="0" y="0"/>
                              <a:ext cx="6715125" cy="3833495"/>
                              <a:chOff x="0" y="0"/>
                              <a:chExt cx="6715125" cy="3833495"/>
                            </a:xfrm>
                          </wpg:grpSpPr>
                          <wpg:grpSp>
                            <wpg:cNvPr id="249" name="Grupo 249"/>
                            <wpg:cNvGrpSpPr/>
                            <wpg:grpSpPr>
                              <a:xfrm>
                                <a:off x="0" y="0"/>
                                <a:ext cx="6715125" cy="3833495"/>
                                <a:chOff x="114300" y="0"/>
                                <a:chExt cx="6715125" cy="3833495"/>
                              </a:xfrm>
                            </wpg:grpSpPr>
                            <wpg:grpSp>
                              <wpg:cNvPr id="247" name="Grupo 247"/>
                              <wpg:cNvGrpSpPr/>
                              <wpg:grpSpPr>
                                <a:xfrm>
                                  <a:off x="342900" y="0"/>
                                  <a:ext cx="6486525" cy="2475865"/>
                                  <a:chOff x="0" y="0"/>
                                  <a:chExt cx="6487795" cy="2476500"/>
                                </a:xfrm>
                              </wpg:grpSpPr>
                              <wpg:grpSp>
                                <wpg:cNvPr id="234" name="Grupo 234"/>
                                <wpg:cNvGrpSpPr/>
                                <wpg:grpSpPr>
                                  <a:xfrm>
                                    <a:off x="0" y="0"/>
                                    <a:ext cx="3160529" cy="1804945"/>
                                    <a:chOff x="0" y="0"/>
                                    <a:chExt cx="3838575" cy="204978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35" name="Imagem 23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38575" cy="2049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Pr id="236" name="Retângulo 236"/>
                                  <wps:cNvSpPr/>
                                  <wps:spPr>
                                    <a:xfrm>
                                      <a:off x="127250" y="720143"/>
                                      <a:ext cx="457744" cy="1884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38" name="Conexão reta unidirecional 238"/>
                                  <wps:cNvCnPr/>
                                  <wps:spPr>
                                    <a:xfrm>
                                      <a:off x="333071" y="930265"/>
                                      <a:ext cx="3218448" cy="1119515"/>
                                    </a:xfrm>
                                    <a:prstGeom prst="bentConnector3">
                                      <a:avLst>
                                        <a:gd name="adj1" fmla="val 756"/>
                                      </a:avLst>
                                    </a:prstGeom>
                                    <a:ln w="5715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pic:pic xmlns:pic="http://schemas.openxmlformats.org/drawingml/2006/picture">
                                <pic:nvPicPr>
                                  <pic:cNvPr id="245" name="Imagem 24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971800" y="600075"/>
                                    <a:ext cx="3515995" cy="18764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48" name="Imagem 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300" y="2095500"/>
                                  <a:ext cx="3257550" cy="1737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50" name="Conexão reta unidirecional 238"/>
                            <wps:cNvCnPr/>
                            <wps:spPr>
                              <a:xfrm flipH="1">
                                <a:off x="3286125" y="1647825"/>
                                <a:ext cx="247650" cy="1082040"/>
                              </a:xfrm>
                              <a:prstGeom prst="bentConnector3">
                                <a:avLst>
                                  <a:gd name="adj1" fmla="val 756"/>
                                </a:avLst>
                              </a:prstGeom>
                              <a:ln w="571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1" name="Retângulo 251"/>
                            <wps:cNvSpPr/>
                            <wps:spPr>
                              <a:xfrm>
                                <a:off x="3352800" y="1485900"/>
                                <a:ext cx="376814" cy="165931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53" name="Retângulo 253"/>
                          <wps:cNvSpPr/>
                          <wps:spPr>
                            <a:xfrm>
                              <a:off x="133350" y="2495550"/>
                              <a:ext cx="376814" cy="165931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4" name="Conexão reta unidirecional 238"/>
                          <wps:cNvCnPr/>
                          <wps:spPr>
                            <a:xfrm flipV="1">
                              <a:off x="190500" y="1819275"/>
                              <a:ext cx="95250" cy="670560"/>
                            </a:xfrm>
                            <a:prstGeom prst="bentConnector3">
                              <a:avLst>
                                <a:gd name="adj1" fmla="val 756"/>
                              </a:avLst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2BA2A46A" id="Grupo 255" o:spid="_x0000_s1026" style="position:absolute;margin-left:0;margin-top:10.75pt;width:462pt;height:244.5pt;z-index:251675648;mso-position-horizontal:left;mso-position-horizontal-relative:margin;mso-width-relative:margin;mso-height-relative:margin" coordsize="67151,38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">
                  <v:group id="Grupo 252" o:spid="_x0000_s1027" style="position:absolute;width:67151;height:38334" coordsize="67151,38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<v:group id="Grupo 249" o:spid="_x0000_s1028" style="position:absolute;width:67151;height:38334" coordorigin="1143" coordsize="67151,38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t9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">
                      <v:group id="Grupo 247" o:spid="_x0000_s1029" style="position:absolute;left:3429;width:64865;height:24758" coordsize="64877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      <v:group id="Grupo 234" o:spid="_x0000_s1030" style="position:absolute;width:31605;height:18049" coordsize="38385,20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    <v:shape id="Imagem 235" o:spid="_x0000_s1031" type="#_x0000_t75" style="position:absolute;width:38385;height:20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">
                            <v:imagedata r:id="rId20" o:title=""/>
                          </v:shape>
                          <v:rect id="Retângulo 236" o:spid="_x0000_s1032" style="position:absolute;left:1272;top:7201;width:4577;height:1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" filled="f" strokecolor="#c45911 [2405]" strokeweight="3pt"/>
                          <v:shapetype id="_x0000_t34" coordsize="21600,21600" o:spt="34" o:oned="t" adj="10800" path="m,l@0,0@0,21600,21600,21600e" filled="f">
                            <v:stroke joinstyle="miter"/>
                            <v:formulas>
                              <v:f eqn="val #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Conexão reta unidirecional 238" o:spid="_x0000_s1033" type="#_x0000_t34" style="position:absolute;left:3330;top:9302;width:32185;height:111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" adj="163" strokecolor="#c45911 [2405]" strokeweight="4.5pt">
                            <v:stroke endarrow="block"/>
                          </v:shape>
                        </v:group>
                        <v:shape id="Imagem 245" o:spid="_x0000_s1034" type="#_x0000_t75" style="position:absolute;left:29718;top:6000;width:35159;height:1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">
                          <v:imagedata r:id="rId21" o:title=""/>
                        </v:shape>
                      </v:group>
                      <v:shape id="Imagem 248" o:spid="_x0000_s1035" type="#_x0000_t75" style="position:absolute;left:1143;top:20955;width:32575;height:17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">
                        <v:imagedata r:id="rId22" o:title=""/>
                      </v:shape>
                    </v:group>
                    <v:shape id="Conexão reta unidirecional 238" o:spid="_x0000_s1036" type="#_x0000_t34" style="position:absolute;left:32861;top:16478;width:2476;height:1082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" adj="163" strokecolor="#c45911 [2405]" strokeweight="4.5pt">
                      <v:stroke endarrow="block"/>
                    </v:shape>
                    <v:rect id="Retângulo 251" o:spid="_x0000_s1037" style="position:absolute;left:33528;top:14859;width:3768;height:1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" filled="f" strokecolor="#c45911 [2405]" strokeweight="3pt"/>
                  </v:group>
                  <v:rect id="Retângulo 253" o:spid="_x0000_s1038" style="position:absolute;left:1333;top:24955;width:3768;height:1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" filled="f" strokecolor="#c45911 [2405]" strokeweight="3pt"/>
                  <v:shape id="Conexão reta unidirecional 238" o:spid="_x0000_s1039" type="#_x0000_t34" style="position:absolute;left:1905;top:18192;width:952;height:670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" adj="163" strokecolor="#c45911 [2405]" strokeweight="4.5pt">
                    <v:stroke endarrow="block"/>
                  </v:shape>
                  <w10:wrap type="topAndBottom" anchorx="margin"/>
                </v:group>
              </w:pict>
            </mc:Fallback>
          </mc:AlternateContent>
        </w:r>
      </w:ins>
      <w:r w:rsidR="009A2EC1">
        <w:t xml:space="preserve">Figure 4. Wireflow centered in the </w:t>
      </w:r>
      <w:r w:rsidR="00102B13">
        <w:t>user’s</w:t>
      </w:r>
      <w:r w:rsidR="009A2EC1">
        <w:t xml:space="preserve"> areas.</w:t>
      </w:r>
    </w:p>
    <w:p w:rsidR="00E63A4F" w:rsidRDefault="009A2EC1" w:rsidP="009A2EC1">
      <w:pPr>
        <w:spacing w:after="0"/>
        <w:ind w:firstLine="708"/>
        <w:jc w:val="both"/>
        <w:rPr>
          <w:lang w:val="en-US"/>
        </w:rPr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D6176F5" wp14:editId="2F1D6E65">
                <wp:simplePos x="0" y="0"/>
                <wp:positionH relativeFrom="margin">
                  <wp:align>left</wp:align>
                </wp:positionH>
                <wp:positionV relativeFrom="paragraph">
                  <wp:posOffset>1557655</wp:posOffset>
                </wp:positionV>
                <wp:extent cx="6334125" cy="6896100"/>
                <wp:effectExtent l="0" t="0" r="9525" b="0"/>
                <wp:wrapTopAndBottom/>
                <wp:docPr id="51" name="Grupo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125" cy="6896100"/>
                          <a:chOff x="0" y="0"/>
                          <a:chExt cx="7495540" cy="8058150"/>
                        </a:xfrm>
                      </wpg:grpSpPr>
                      <wpg:grpSp>
                        <wpg:cNvPr id="52" name="Grupo 52"/>
                        <wpg:cNvGrpSpPr/>
                        <wpg:grpSpPr>
                          <a:xfrm>
                            <a:off x="0" y="0"/>
                            <a:ext cx="7495540" cy="8058150"/>
                            <a:chOff x="0" y="0"/>
                            <a:chExt cx="7495540" cy="8058150"/>
                          </a:xfrm>
                        </wpg:grpSpPr>
                        <pic:pic xmlns:pic="http://schemas.openxmlformats.org/drawingml/2006/picture">
                          <pic:nvPicPr>
                            <pic:cNvPr id="53" name="Imagem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4300" y="6096000"/>
                              <a:ext cx="3681730" cy="19621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54" name="Grupo 54"/>
                          <wpg:cNvGrpSpPr/>
                          <wpg:grpSpPr>
                            <a:xfrm>
                              <a:off x="0" y="0"/>
                              <a:ext cx="7495540" cy="8054975"/>
                              <a:chOff x="0" y="0"/>
                              <a:chExt cx="7495540" cy="8054975"/>
                            </a:xfrm>
                          </wpg:grpSpPr>
                          <wpg:grpSp>
                            <wpg:cNvPr id="55" name="Grupo 55"/>
                            <wpg:cNvGrpSpPr/>
                            <wpg:grpSpPr>
                              <a:xfrm>
                                <a:off x="0" y="0"/>
                                <a:ext cx="7495540" cy="8054975"/>
                                <a:chOff x="0" y="0"/>
                                <a:chExt cx="7495730" cy="8055935"/>
                              </a:xfrm>
                            </wpg:grpSpPr>
                            <wpg:grpSp>
                              <wpg:cNvPr id="56" name="Grupo 56"/>
                              <wpg:cNvGrpSpPr/>
                              <wpg:grpSpPr>
                                <a:xfrm>
                                  <a:off x="0" y="0"/>
                                  <a:ext cx="7495730" cy="8055935"/>
                                  <a:chOff x="0" y="0"/>
                                  <a:chExt cx="7495730" cy="805593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7" name="Imagem 5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3076575" y="3743325"/>
                                    <a:ext cx="3601720" cy="19145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g:grpSp>
                                <wpg:cNvPr id="58" name="Grupo 58"/>
                                <wpg:cNvGrpSpPr/>
                                <wpg:grpSpPr>
                                  <a:xfrm>
                                    <a:off x="0" y="0"/>
                                    <a:ext cx="7495730" cy="8055935"/>
                                    <a:chOff x="0" y="0"/>
                                    <a:chExt cx="7495730" cy="805593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59" name="Imagem 5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400425" y="0"/>
                                      <a:ext cx="3162935" cy="16859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g:grpSp>
                                  <wpg:cNvPr id="60" name="Grupo 60"/>
                                  <wpg:cNvGrpSpPr/>
                                  <wpg:grpSpPr>
                                    <a:xfrm>
                                      <a:off x="0" y="647700"/>
                                      <a:ext cx="7495730" cy="7408235"/>
                                      <a:chOff x="-152400" y="-371475"/>
                                      <a:chExt cx="7495731" cy="7408235"/>
                                    </a:xfrm>
                                  </wpg:grpSpPr>
                                  <wpg:grpSp>
                                    <wpg:cNvPr id="61" name="Grupo 61"/>
                                    <wpg:cNvGrpSpPr/>
                                    <wpg:grpSpPr>
                                      <a:xfrm>
                                        <a:off x="-152400" y="-152400"/>
                                        <a:ext cx="7495731" cy="7189160"/>
                                        <a:chOff x="-185091" y="-173073"/>
                                        <a:chExt cx="9103611" cy="8164347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62" name="Imagem 62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26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-185091" y="-173073"/>
                                          <a:ext cx="3838575" cy="204978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63" name="Retângulo 63"/>
                                      <wps:cNvSpPr/>
                                      <wps:spPr>
                                        <a:xfrm>
                                          <a:off x="670116" y="1444885"/>
                                          <a:ext cx="342900" cy="104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pic:pic xmlns:pic="http://schemas.openxmlformats.org/drawingml/2006/picture">
                                      <pic:nvPicPr>
                                        <pic:cNvPr id="224" name="Imagem 22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27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3845425" y="984350"/>
                                          <a:ext cx="3905250" cy="20828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225" name="Conexão reta unidirecional 225"/>
                                      <wps:cNvCnPr/>
                                      <wps:spPr>
                                        <a:xfrm>
                                          <a:off x="1013016" y="1508978"/>
                                          <a:ext cx="2816151" cy="275834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26" name="Retângulo 226"/>
                                      <wps:cNvSpPr/>
                                      <wps:spPr>
                                        <a:xfrm>
                                          <a:off x="4850988" y="2448255"/>
                                          <a:ext cx="342900" cy="104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27" name="Retângulo 227"/>
                                      <wps:cNvSpPr/>
                                      <wps:spPr>
                                        <a:xfrm>
                                          <a:off x="4082776" y="5037306"/>
                                          <a:ext cx="342900" cy="104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pic:pic xmlns:pic="http://schemas.openxmlformats.org/drawingml/2006/picture">
                                      <pic:nvPicPr>
                                        <pic:cNvPr id="228" name="Imagem 228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28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4655765" y="5714799"/>
                                          <a:ext cx="4262755" cy="22764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229" name="Conexão reta unidirecional 229"/>
                                      <wps:cNvCnPr/>
                                      <wps:spPr>
                                        <a:xfrm>
                                          <a:off x="4405158" y="5116358"/>
                                          <a:ext cx="1598880" cy="66076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0" name="Conexão reta unidirecional 230"/>
                                      <wps:cNvCnPr/>
                                      <wps:spPr>
                                        <a:xfrm flipH="1">
                                          <a:off x="4816283" y="2541926"/>
                                          <a:ext cx="171451" cy="789371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231" name="Oval 231"/>
                                    <wps:cNvSpPr/>
                                    <wps:spPr>
                                      <a:xfrm>
                                        <a:off x="371475" y="552450"/>
                                        <a:ext cx="200025" cy="200025"/>
                                      </a:xfrm>
                                      <a:prstGeom prst="ellips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32" name="Conexão reta unidirecional 232"/>
                                    <wps:cNvCnPr/>
                                    <wps:spPr>
                                      <a:xfrm flipV="1">
                                        <a:off x="600075" y="-371475"/>
                                        <a:ext cx="3485969" cy="1000127"/>
                                      </a:xfrm>
                                      <a:prstGeom prst="straightConnector1">
                                        <a:avLst/>
                                      </a:prstGeom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3">
                                        <a:schemeClr val="accent2"/>
                                      </a:lnRef>
                                      <a:fillRef idx="0">
                                        <a:schemeClr val="accent2"/>
                                      </a:fillRef>
                                      <a:effectRef idx="2">
                                        <a:schemeClr val="accent2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</wpg:grpSp>
                            <wps:wsp>
                              <wps:cNvPr id="233" name="Oval 233"/>
                              <wps:cNvSpPr/>
                              <wps:spPr>
                                <a:xfrm>
                                  <a:off x="3848100" y="2476500"/>
                                  <a:ext cx="200025" cy="20000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571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7" name="Conexão reta unidirecional 237"/>
                              <wps:cNvCnPr/>
                              <wps:spPr>
                                <a:xfrm flipH="1">
                                  <a:off x="2552700" y="2638425"/>
                                  <a:ext cx="1283970" cy="771525"/>
                                </a:xfrm>
                                <a:prstGeom prst="straightConnector1">
                                  <a:avLst/>
                                </a:prstGeom>
                                <a:ln w="571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39" name="Retângulo 239"/>
                            <wps:cNvSpPr/>
                            <wps:spPr>
                              <a:xfrm>
                                <a:off x="3228975" y="5457825"/>
                                <a:ext cx="281940" cy="920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0" name="Conexão reta unidirecional 240"/>
                            <wps:cNvCnPr/>
                            <wps:spPr>
                              <a:xfrm flipH="1">
                                <a:off x="2009775" y="5546402"/>
                                <a:ext cx="1236981" cy="625798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241" name="Oval 241"/>
                        <wps:cNvSpPr/>
                        <wps:spPr>
                          <a:xfrm>
                            <a:off x="3067050" y="4229100"/>
                            <a:ext cx="199390" cy="199390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Conexão reta unidirecional 242"/>
                        <wps:cNvCnPr/>
                        <wps:spPr>
                          <a:xfrm flipH="1">
                            <a:off x="2695575" y="4391025"/>
                            <a:ext cx="359410" cy="7620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290B5F" id="Grupo 51" o:spid="_x0000_s1026" style="position:absolute;margin-left:0;margin-top:122.65pt;width:498.75pt;height:543pt;z-index:251677696;mso-position-horizontal:left;mso-position-horizontal-relative:margin;mso-width-relative:margin;mso-height-relative:margin" coordsize="74955,80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">
                <v:group id="Grupo 52" o:spid="_x0000_s1027" style="position:absolute;width:74955;height:80581" coordsize="74955,80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shape id="Imagem 53" o:spid="_x0000_s1028" type="#_x0000_t75" style="position:absolute;left:1143;top:60960;width:36817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">
                    <v:imagedata r:id="rId29" o:title=""/>
                  </v:shape>
                  <v:group id="Grupo 54" o:spid="_x0000_s1029" style="position:absolute;width:74955;height:80549" coordsize="74955,80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<v:group id="Grupo 55" o:spid="_x0000_s1030" style="position:absolute;width:74955;height:80549" coordsize="74957,80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<v:group id="Grupo 56" o:spid="_x0000_s1031" style="position:absolute;width:74957;height:80559" coordsize="74957,80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    <v:shape id="Imagem 57" o:spid="_x0000_s1032" type="#_x0000_t75" style="position:absolute;left:30765;top:37433;width:36017;height:19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">
                          <v:imagedata r:id="rId30" o:title=""/>
                        </v:shape>
                        <v:group id="Grupo 58" o:spid="_x0000_s1033" style="position:absolute;width:74957;height:80559" coordsize="74957,80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        <v:shape id="Imagem 59" o:spid="_x0000_s1034" type="#_x0000_t75" style="position:absolute;left:34004;width:31629;height:1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">
                            <v:imagedata r:id="rId31" o:title=""/>
                          </v:shape>
                          <v:group id="Grupo 60" o:spid="_x0000_s1035" style="position:absolute;top:6477;width:74957;height:74082" coordorigin="-1524,-3714" coordsize="74957,74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        <v:group id="Grupo 61" o:spid="_x0000_s1036" style="position:absolute;left:-1524;top:-1524;width:74957;height:71891" coordorigin="-1850,-1730" coordsize="91036,8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          <v:shape id="Imagem 62" o:spid="_x0000_s1037" type="#_x0000_t75" style="position:absolute;left:-1850;top:-1730;width:38384;height:20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">
                                <v:imagedata r:id="rId32" o:title=""/>
                              </v:shape>
                              <v:rect id="Retângulo 63" o:spid="_x0000_s1038" style="position:absolute;left:6701;top:14448;width:3429;height:1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" filled="f" strokecolor="#c45911 [2405]" strokeweight="3pt"/>
                              <v:shape id="Imagem 224" o:spid="_x0000_s1039" type="#_x0000_t75" style="position:absolute;left:38454;top:9843;width:39052;height:20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">
                                <v:imagedata r:id="rId33" o:title=""/>
                              </v:shape>
                              <v:shape id="Conexão reta unidirecional 225" o:spid="_x0000_s1040" type="#_x0000_t32" style="position:absolute;left:10130;top:15089;width:28161;height:27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" strokecolor="#c45911 [2405]" strokeweight="4.5pt">
                                <v:stroke endarrow="block" joinstyle="miter"/>
                              </v:shape>
                              <v:rect id="Retângulo 226" o:spid="_x0000_s1041" style="position:absolute;left:48509;top:24482;width:3429;height:1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" filled="f" strokecolor="#c45911 [2405]" strokeweight="3pt"/>
                              <v:rect id="Retângulo 227" o:spid="_x0000_s1042" style="position:absolute;left:40827;top:50373;width:3429;height:1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" filled="f" strokecolor="#c45911 [2405]" strokeweight="3pt"/>
                              <v:shape id="Imagem 228" o:spid="_x0000_s1043" type="#_x0000_t75" style="position:absolute;left:46557;top:57147;width:42628;height:22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">
                                <v:imagedata r:id="rId34" o:title=""/>
                              </v:shape>
                              <v:shape id="Conexão reta unidirecional 229" o:spid="_x0000_s1044" type="#_x0000_t32" style="position:absolute;left:44051;top:51163;width:15989;height:66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" strokecolor="#c45911 [2405]" strokeweight="4.5pt">
                                <v:stroke endarrow="block" joinstyle="miter"/>
                              </v:shape>
                              <v:shape id="Conexão reta unidirecional 230" o:spid="_x0000_s1045" type="#_x0000_t32" style="position:absolute;left:48162;top:25419;width:1715;height:78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" strokecolor="#c45911 [2405]" strokeweight="4.5pt">
                                <v:stroke endarrow="block" joinstyle="miter"/>
                              </v:shape>
                            </v:group>
                            <v:oval id="Oval 231" o:spid="_x0000_s1046" style="position:absolute;left:3714;top:5524;width:2001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" filled="f" strokecolor="#c45911 [2405]" strokeweight="4.5pt">
                              <v:stroke joinstyle="miter"/>
                            </v:oval>
                            <v:shape id="Conexão reta unidirecional 232" o:spid="_x0000_s1047" type="#_x0000_t32" style="position:absolute;left:6000;top:-3714;width:34860;height:100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" strokecolor="#c45911 [2405]" strokeweight="4.5pt">
                              <v:stroke endarrow="block" joinstyle="miter"/>
                            </v:shape>
                          </v:group>
                        </v:group>
                      </v:group>
                      <v:oval id="Oval 233" o:spid="_x0000_s1048" style="position:absolute;left:38481;top:24765;width:2000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" filled="f" strokecolor="#c45911 [2405]" strokeweight="4.5pt">
                        <v:stroke joinstyle="miter"/>
                      </v:oval>
                      <v:shape id="Conexão reta unidirecional 237" o:spid="_x0000_s1049" type="#_x0000_t32" style="position:absolute;left:25527;top:26384;width:12839;height:7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" strokecolor="#c45911 [2405]" strokeweight="4.5pt">
                        <v:stroke endarrow="block" joinstyle="miter"/>
                      </v:shape>
                    </v:group>
                    <v:rect id="Retângulo 239" o:spid="_x0000_s1050" style="position:absolute;left:32289;top:54578;width:2820;height: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" filled="f" strokecolor="#c45911 [2405]" strokeweight="3pt"/>
                    <v:shape id="Conexão reta unidirecional 240" o:spid="_x0000_s1051" type="#_x0000_t32" style="position:absolute;left:20097;top:55464;width:12370;height:62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" strokecolor="#c45911 [2405]" strokeweight="4.5pt">
                      <v:stroke endarrow="block" joinstyle="miter"/>
                    </v:shape>
                  </v:group>
                </v:group>
                <v:oval id="Oval 241" o:spid="_x0000_s1052" style="position:absolute;left:30670;top:42291;width:1994;height:19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" filled="f" strokecolor="#c45911 [2405]" strokeweight="4.5pt">
                  <v:stroke joinstyle="miter"/>
                </v:oval>
                <v:shape id="Conexão reta unidirecional 242" o:spid="_x0000_s1053" type="#_x0000_t32" style="position:absolute;left:26955;top:43910;width:3594;height:76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ins w:id="21" w:author="Maria Teresa Gomes Silva Valério" w:date="2018-03-09T19:38:00Z">
        <w:r w:rsidR="00E63A4F">
          <w:rPr>
            <w:lang w:val="en-US"/>
          </w:rPr>
          <w:t xml:space="preserve">In the “My Projects” page, </w:t>
        </w:r>
      </w:ins>
      <w:ins w:id="22" w:author="Maria Teresa Gomes Silva Valério" w:date="2018-03-09T21:03:00Z">
        <w:r w:rsidR="00093BF5">
          <w:rPr>
            <w:lang w:val="en-US"/>
          </w:rPr>
          <w:t xml:space="preserve">the user can choose to </w:t>
        </w:r>
      </w:ins>
      <w:ins w:id="23" w:author="Maria Teresa Gomes Silva Valério" w:date="2018-03-09T21:05:00Z">
        <w:r w:rsidR="004B0D19">
          <w:rPr>
            <w:lang w:val="en-US"/>
          </w:rPr>
          <w:t>create a new project by clicking on the plus icon</w:t>
        </w:r>
      </w:ins>
      <w:ins w:id="24" w:author="Maria Teresa Gomes Silva Valério" w:date="2018-03-09T21:26:00Z">
        <w:r w:rsidR="00004ABE">
          <w:rPr>
            <w:lang w:val="en-US"/>
          </w:rPr>
          <w:t xml:space="preserve"> (a pop up will arise so that a new project can be created)</w:t>
        </w:r>
      </w:ins>
      <w:ins w:id="25" w:author="Maria Teresa Gomes Silva Valério" w:date="2018-03-09T21:05:00Z">
        <w:r w:rsidR="004B0D19">
          <w:rPr>
            <w:lang w:val="en-US"/>
          </w:rPr>
          <w:t xml:space="preserve">, or </w:t>
        </w:r>
      </w:ins>
      <w:ins w:id="26" w:author="Maria Teresa Gomes Silva Valério" w:date="2018-03-09T21:10:00Z">
        <w:r w:rsidR="004B0D19">
          <w:rPr>
            <w:lang w:val="en-US"/>
          </w:rPr>
          <w:t>click on “See more” hyperlink to open a new page with more informa</w:t>
        </w:r>
      </w:ins>
      <w:ins w:id="27" w:author="Maria Teresa Gomes Silva Valério" w:date="2018-03-09T21:11:00Z">
        <w:r w:rsidR="004B0D19">
          <w:rPr>
            <w:lang w:val="en-US"/>
          </w:rPr>
          <w:t>tion about the task.</w:t>
        </w:r>
      </w:ins>
      <w:ins w:id="28" w:author="Maria Teresa Gomes Silva Valério" w:date="2018-03-09T21:27:00Z">
        <w:r w:rsidR="00C24E82">
          <w:rPr>
            <w:lang w:val="en-US"/>
          </w:rPr>
          <w:t xml:space="preserve"> The first page is the “Boards” page. There, the user can </w:t>
        </w:r>
      </w:ins>
      <w:ins w:id="29" w:author="Maria Teresa Gomes Silva Valério" w:date="2018-03-09T21:28:00Z">
        <w:r w:rsidR="00C24E82">
          <w:rPr>
            <w:lang w:val="en-US"/>
          </w:rPr>
          <w:t>create a new board by clicking on the plus icon or open a new page containing more information about that board by clicking on “See more”. When opting by the last o</w:t>
        </w:r>
      </w:ins>
      <w:ins w:id="30" w:author="Maria Teresa Gomes Silva Valério" w:date="2018-03-09T21:29:00Z">
        <w:r w:rsidR="00C24E82">
          <w:rPr>
            <w:lang w:val="en-US"/>
          </w:rPr>
          <w:t>ne, a page appears showing the tasks included in that board. Once again, by clicking on the plus icon a new task can be created.</w:t>
        </w:r>
      </w:ins>
      <w:ins w:id="31" w:author="Maria Teresa Gomes Silva Valério" w:date="2018-03-09T21:30:00Z">
        <w:r w:rsidR="00C24E82">
          <w:rPr>
            <w:lang w:val="en-US"/>
          </w:rPr>
          <w:t xml:space="preserve"> Also, you can see more about that task or update it, by clicking on “See more” and “Update”</w:t>
        </w:r>
      </w:ins>
      <w:ins w:id="32" w:author="Maria Teresa Gomes Silva Valério" w:date="2018-03-09T21:31:00Z">
        <w:r w:rsidR="00C24E82">
          <w:rPr>
            <w:lang w:val="en-US"/>
          </w:rPr>
          <w:t>, respectively.</w:t>
        </w:r>
      </w:ins>
      <w:ins w:id="33" w:author="Maria Teresa Gomes Silva Valério" w:date="2018-03-09T21:27:00Z">
        <w:r w:rsidR="00C24E82">
          <w:rPr>
            <w:lang w:val="en-US"/>
          </w:rPr>
          <w:t xml:space="preserve"> </w:t>
        </w:r>
      </w:ins>
    </w:p>
    <w:p w:rsidR="009A2EC1" w:rsidRDefault="009A2EC1" w:rsidP="009A2EC1">
      <w:pPr>
        <w:pStyle w:val="Legenda1"/>
        <w:spacing w:after="0"/>
      </w:pPr>
      <w:r>
        <w:t>Figure 5. Wireflow centered in the project</w:t>
      </w:r>
      <w:r w:rsidR="00102B13">
        <w:t>’s</w:t>
      </w:r>
      <w:r>
        <w:t xml:space="preserve"> </w:t>
      </w:r>
      <w:r w:rsidR="00102B13">
        <w:t>functionalities</w:t>
      </w:r>
      <w:r>
        <w:t>.</w:t>
      </w:r>
    </w:p>
    <w:p w:rsidR="00AC4602" w:rsidRDefault="006D2E7B" w:rsidP="009A2EC1">
      <w:pPr>
        <w:spacing w:after="0"/>
        <w:ind w:firstLine="708"/>
        <w:jc w:val="both"/>
      </w:pPr>
      <w:ins w:id="34" w:author="Maria Teresa Gomes Silva Valério" w:date="2018-03-09T21:41:00Z">
        <w:r>
          <w:lastRenderedPageBreak/>
          <w:t xml:space="preserve">As well as in the </w:t>
        </w:r>
      </w:ins>
      <w:ins w:id="35" w:author="Maria Teresa Gomes Silva Valério" w:date="2018-03-09T21:42:00Z">
        <w:r>
          <w:t>user’s area, the project’s area also allows navigation between several pages</w:t>
        </w:r>
      </w:ins>
      <w:ins w:id="36" w:author="Maria Teresa Gomes Silva Valério" w:date="2018-03-09T21:43:00Z">
        <w:r>
          <w:t xml:space="preserve"> by clicking on the different icons on the left side bar. These pa</w:t>
        </w:r>
      </w:ins>
      <w:ins w:id="37" w:author="Maria Teresa Gomes Silva Valério" w:date="2018-03-09T21:44:00Z">
        <w:r>
          <w:t>ges are: “Boards” (the initial one that shows the project’s boards), “Info” (shows some information about the project as well as some statistics), “Team</w:t>
        </w:r>
      </w:ins>
      <w:ins w:id="38" w:author="Maria Teresa Gomes Silva Valério" w:date="2018-03-09T21:45:00Z">
        <w:r>
          <w:t>” (allows the user to see the workers involved in the project and some information about them</w:t>
        </w:r>
      </w:ins>
      <w:ins w:id="39" w:author="Maria Teresa Gomes Silva Valério" w:date="2018-03-09T21:46:00Z">
        <w:r>
          <w:t>), “Calendar” (includes meetings and deadlines of that project</w:t>
        </w:r>
      </w:ins>
      <w:ins w:id="40" w:author="Maria Teresa Gomes Silva Valério" w:date="2018-03-09T21:47:00Z">
        <w:r>
          <w:t>) and “Forum” (place where the project workers can discuss importante issues).</w:t>
        </w:r>
      </w:ins>
    </w:p>
    <w:p w:rsidR="00AC4602" w:rsidRDefault="00AC4602" w:rsidP="006D2E7B">
      <w:pPr>
        <w:spacing w:after="0"/>
      </w:pPr>
    </w:p>
    <w:p w:rsidR="008A39B7" w:rsidRDefault="008A39B7" w:rsidP="006D2E7B">
      <w:pPr>
        <w:spacing w:after="0"/>
      </w:pPr>
    </w:p>
    <w:p w:rsidR="00102B13" w:rsidRDefault="008A39B7" w:rsidP="00102B13">
      <w:pPr>
        <w:pStyle w:val="Legenda1"/>
        <w:spacing w:after="0"/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971B9B4" wp14:editId="5AEE0D06">
                <wp:simplePos x="0" y="0"/>
                <wp:positionH relativeFrom="margin">
                  <wp:posOffset>-187325</wp:posOffset>
                </wp:positionH>
                <wp:positionV relativeFrom="paragraph">
                  <wp:posOffset>259080</wp:posOffset>
                </wp:positionV>
                <wp:extent cx="6324600" cy="5244465"/>
                <wp:effectExtent l="0" t="0" r="0" b="0"/>
                <wp:wrapTopAndBottom/>
                <wp:docPr id="243" name="Grupo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0" cy="5244465"/>
                          <a:chOff x="0" y="0"/>
                          <a:chExt cx="6953250" cy="5720715"/>
                        </a:xfrm>
                      </wpg:grpSpPr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3962400"/>
                            <a:ext cx="3295650" cy="1758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m 24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2705100"/>
                            <a:ext cx="3475990" cy="184975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56" name="Grupo 256"/>
                        <wpg:cNvGrpSpPr/>
                        <wpg:grpSpPr>
                          <a:xfrm>
                            <a:off x="0" y="0"/>
                            <a:ext cx="6932295" cy="4054623"/>
                            <a:chOff x="0" y="0"/>
                            <a:chExt cx="6932295" cy="4054623"/>
                          </a:xfrm>
                        </wpg:grpSpPr>
                        <wpg:grpSp>
                          <wpg:cNvPr id="257" name="Grupo 257"/>
                          <wpg:cNvGrpSpPr/>
                          <wpg:grpSpPr>
                            <a:xfrm>
                              <a:off x="0" y="0"/>
                              <a:ext cx="6932295" cy="3829050"/>
                              <a:chOff x="0" y="0"/>
                              <a:chExt cx="6932295" cy="3829050"/>
                            </a:xfrm>
                          </wpg:grpSpPr>
                          <wpg:grpSp>
                            <wpg:cNvPr id="258" name="Grupo 258"/>
                            <wpg:cNvGrpSpPr/>
                            <wpg:grpSpPr>
                              <a:xfrm>
                                <a:off x="0" y="0"/>
                                <a:ext cx="6932295" cy="3829050"/>
                                <a:chOff x="266700" y="0"/>
                                <a:chExt cx="6932295" cy="3829050"/>
                              </a:xfrm>
                            </wpg:grpSpPr>
                            <wpg:grpSp>
                              <wpg:cNvPr id="259" name="Grupo 259"/>
                              <wpg:cNvGrpSpPr/>
                              <wpg:grpSpPr>
                                <a:xfrm>
                                  <a:off x="266700" y="0"/>
                                  <a:ext cx="6932295" cy="3829050"/>
                                  <a:chOff x="266700" y="0"/>
                                  <a:chExt cx="6932295" cy="3829050"/>
                                </a:xfrm>
                              </wpg:grpSpPr>
                              <wpg:grpSp>
                                <wpg:cNvPr id="260" name="Grupo 260"/>
                                <wpg:cNvGrpSpPr/>
                                <wpg:grpSpPr>
                                  <a:xfrm>
                                    <a:off x="266700" y="0"/>
                                    <a:ext cx="6932295" cy="3829050"/>
                                    <a:chOff x="266700" y="0"/>
                                    <a:chExt cx="6932295" cy="382905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61" name="Imagem 26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914775" y="2076450"/>
                                      <a:ext cx="3284220" cy="1752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g:grpSp>
                                  <wpg:cNvPr id="262" name="Grupo 262"/>
                                  <wpg:cNvGrpSpPr/>
                                  <wpg:grpSpPr>
                                    <a:xfrm>
                                      <a:off x="266700" y="0"/>
                                      <a:ext cx="6914828" cy="2377440"/>
                                      <a:chOff x="266700" y="0"/>
                                      <a:chExt cx="6914828" cy="237744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63" name="Imagem 26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66700" y="552450"/>
                                        <a:ext cx="3420110" cy="18249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g:grpSp>
                                    <wpg:cNvPr id="264" name="Grupo 264"/>
                                    <wpg:cNvGrpSpPr/>
                                    <wpg:grpSpPr>
                                      <a:xfrm>
                                        <a:off x="3524252" y="0"/>
                                        <a:ext cx="3657276" cy="1833736"/>
                                        <a:chOff x="4234432" y="951895"/>
                                        <a:chExt cx="4442278" cy="208280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265" name="Imagem 265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9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4771459" y="951895"/>
                                          <a:ext cx="3905251" cy="20828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266" name="Retângulo 266"/>
                                      <wps:cNvSpPr/>
                                      <wps:spPr>
                                        <a:xfrm>
                                          <a:off x="4793140" y="1680152"/>
                                          <a:ext cx="413126" cy="202117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67" name="Conexão reta unidirecional 267"/>
                                      <wps:cNvCnPr/>
                                      <wps:spPr>
                                        <a:xfrm flipH="1">
                                          <a:off x="4234432" y="1860347"/>
                                          <a:ext cx="591330" cy="487163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</wpg:grpSp>
                              <wps:wsp>
                                <wps:cNvPr id="268" name="Retângulo 268"/>
                                <wps:cNvSpPr/>
                                <wps:spPr>
                                  <a:xfrm>
                                    <a:off x="3981450" y="838200"/>
                                    <a:ext cx="340122" cy="17794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69" name="Conexão reta unidirecional 269"/>
                              <wps:cNvCnPr/>
                              <wps:spPr>
                                <a:xfrm>
                                  <a:off x="4276725" y="1028700"/>
                                  <a:ext cx="628650" cy="1162050"/>
                                </a:xfrm>
                                <a:prstGeom prst="straightConnector1">
                                  <a:avLst/>
                                </a:prstGeom>
                                <a:ln w="571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70" name="Retângulo 270"/>
                            <wps:cNvSpPr/>
                            <wps:spPr>
                              <a:xfrm>
                                <a:off x="3743325" y="3086100"/>
                                <a:ext cx="340122" cy="177948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1" name="Conexão reta unidirecional 271"/>
                            <wps:cNvCnPr/>
                            <wps:spPr>
                              <a:xfrm flipH="1">
                                <a:off x="3324225" y="3143250"/>
                                <a:ext cx="409575" cy="3333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72" name="Retângulo 272"/>
                          <wps:cNvSpPr/>
                          <wps:spPr>
                            <a:xfrm>
                              <a:off x="3743325" y="3286125"/>
                              <a:ext cx="340122" cy="17794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3" name="Conexão reta unidirecional 273"/>
                          <wps:cNvCnPr/>
                          <wps:spPr>
                            <a:xfrm>
                              <a:off x="4057652" y="3464073"/>
                              <a:ext cx="180975" cy="59055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EA1986" id="Grupo 243" o:spid="_x0000_s1026" style="position:absolute;margin-left:-14.75pt;margin-top:20.4pt;width:498pt;height:412.95pt;z-index:251679744;mso-position-horizontal-relative:margin;mso-width-relative:margin;mso-height-relative:margin" coordsize="69532,57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">
                <v:shape id="Imagem 244" o:spid="_x0000_s1027" type="#_x0000_t75" style="position:absolute;left:36576;top:39624;width:32956;height:17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">
                  <v:imagedata r:id="rId40" o:title=""/>
                </v:shape>
                <v:shape id="Imagem 246" o:spid="_x0000_s1028" type="#_x0000_t75" style="position:absolute;left:95;top:27051;width:34760;height:18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">
                  <v:imagedata r:id="rId41" o:title=""/>
                </v:shape>
                <v:group id="Grupo 256" o:spid="_x0000_s1029" style="position:absolute;width:69322;height:40546" coordsize="69322,40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  <v:group id="Grupo 257" o:spid="_x0000_s1030" style="position:absolute;width:69322;height:38290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<v:group id="Grupo 258" o:spid="_x0000_s1031" style="position:absolute;width:69322;height:38290" coordorigin="2667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<v:group id="Grupo 259" o:spid="_x0000_s1032" style="position:absolute;left:2667;width:69322;height:38290" coordorigin="2667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H2g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">
                        <v:group id="Grupo 260" o:spid="_x0000_s1033" style="position:absolute;left:2667;width:69322;height:38290" coordorigin="2667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6A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mB/OhCMgtw8AAAD//wMAUEsBAi0AFAAGAAgAAAAhANvh9svuAAAAhQEAABMAAAAAAAAAAAAA&#10;AAAAAAAAAFtDb250ZW50X1R5cGVzXS54bWxQSwECLQAUAAYACAAAACEAWvQsW78AAAAVAQAACwAA&#10;AAAAAAAAAAAAAAAfAQAAX3JlbHMvLnJlbHNQSwECLQAUAAYACAAAACEATT4egMMAAADcAAAADwAA&#10;AAAAAAAAAAAAAAAHAgAAZHJzL2Rvd25yZXYueG1sUEsFBgAAAAADAAMAtwAAAPcCAAAAAA==&#10;">
                          <v:shape id="Imagem 261" o:spid="_x0000_s1034" type="#_x0000_t75" style="position:absolute;left:39147;top:20764;width:32842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">
                            <v:imagedata r:id="rId42" o:title=""/>
                          </v:shape>
                          <v:group id="Grupo 262" o:spid="_x0000_s1035" style="position:absolute;left:2667;width:69148;height:23774" coordorigin="2667" coordsize="69148,2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          <v:shape id="Imagem 263" o:spid="_x0000_s1036" type="#_x0000_t75" style="position:absolute;left:2667;top:5524;width:34201;height:18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">
                              <v:imagedata r:id="rId43" o:title=""/>
                            </v:shape>
                            <v:group id="Grupo 264" o:spid="_x0000_s1037" style="position:absolute;left:35242;width:36573;height:18337" coordorigin="42344,9518" coordsize="44422,20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      <v:shape id="Imagem 265" o:spid="_x0000_s1038" type="#_x0000_t75" style="position:absolute;left:47714;top:9518;width:39053;height:20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">
                                <v:imagedata r:id="rId44" o:title=""/>
                              </v:shape>
                              <v:rect id="Retângulo 266" o:spid="_x0000_s1039" style="position:absolute;left:47931;top:16801;width:4131;height:2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" filled="f" strokecolor="#c45911 [2405]" strokeweight="3pt"/>
                              <v:shape id="Conexão reta unidirecional 267" o:spid="_x0000_s1040" type="#_x0000_t32" style="position:absolute;left:42344;top:18603;width:5913;height:48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" strokecolor="#c45911 [2405]" strokeweight="4.5pt">
                                <v:stroke endarrow="block" joinstyle="miter"/>
                              </v:shape>
                            </v:group>
                          </v:group>
                        </v:group>
                        <v:rect id="Retângulo 268" o:spid="_x0000_s1041" style="position:absolute;left:39814;top:8382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" filled="f" strokecolor="#c45911 [2405]" strokeweight="3pt"/>
                      </v:group>
                      <v:shape id="Conexão reta unidirecional 269" o:spid="_x0000_s1042" type="#_x0000_t32" style="position:absolute;left:42767;top:10287;width:6286;height:11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" strokecolor="#c45911 [2405]" strokeweight="4.5pt">
                        <v:stroke endarrow="block" joinstyle="miter"/>
                      </v:shape>
                    </v:group>
                    <v:rect id="Retângulo 270" o:spid="_x0000_s1043" style="position:absolute;left:37433;top:30861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" filled="f" strokecolor="#c45911 [2405]" strokeweight="3pt"/>
                    <v:shape id="Conexão reta unidirecional 271" o:spid="_x0000_s1044" type="#_x0000_t32" style="position:absolute;left:33242;top:31432;width:4096;height:33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" strokecolor="#c45911 [2405]" strokeweight="4.5pt">
                      <v:stroke endarrow="block" joinstyle="miter"/>
                    </v:shape>
                  </v:group>
                  <v:rect id="Retângulo 272" o:spid="_x0000_s1045" style="position:absolute;left:37433;top:32861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" filled="f" strokecolor="#c45911 [2405]" strokeweight="3pt"/>
                  <v:shape id="Conexão reta unidirecional 273" o:spid="_x0000_s1046" type="#_x0000_t32" style="position:absolute;left:40576;top:34640;width:1810;height:59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" strokecolor="#c45911 [2405]" strokeweight="4.5pt">
                    <v:stroke endarrow="block" joinstyle="miter"/>
                  </v:shape>
                </v:group>
                <w10:wrap type="topAndBottom" anchorx="margin"/>
              </v:group>
            </w:pict>
          </mc:Fallback>
        </mc:AlternateContent>
      </w:r>
    </w:p>
    <w:p w:rsidR="00102B13" w:rsidRDefault="00102B13" w:rsidP="00102B13">
      <w:pPr>
        <w:pStyle w:val="Legenda1"/>
        <w:spacing w:after="0"/>
      </w:pPr>
      <w:r>
        <w:t>Figure 6. Wireflow centered in the project’s areas.</w:t>
      </w: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8A39B7" w:rsidRDefault="008A39B7" w:rsidP="006D2E7B">
      <w:pPr>
        <w:spacing w:after="0"/>
      </w:pPr>
    </w:p>
    <w:p w:rsidR="00102B13" w:rsidRDefault="008A39B7" w:rsidP="008A39B7">
      <w:pPr>
        <w:spacing w:after="0"/>
        <w:ind w:firstLine="708"/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3A2E71C" wp14:editId="7B890E16">
                <wp:simplePos x="0" y="0"/>
                <wp:positionH relativeFrom="margin">
                  <wp:align>left</wp:align>
                </wp:positionH>
                <wp:positionV relativeFrom="paragraph">
                  <wp:posOffset>719455</wp:posOffset>
                </wp:positionV>
                <wp:extent cx="6115050" cy="6953250"/>
                <wp:effectExtent l="0" t="0" r="0" b="0"/>
                <wp:wrapTopAndBottom/>
                <wp:docPr id="319" name="Grupo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6953250"/>
                          <a:chOff x="0" y="0"/>
                          <a:chExt cx="7162800" cy="8801100"/>
                        </a:xfrm>
                      </wpg:grpSpPr>
                      <wpg:grpSp>
                        <wpg:cNvPr id="316" name="Grupo 316"/>
                        <wpg:cNvGrpSpPr/>
                        <wpg:grpSpPr>
                          <a:xfrm>
                            <a:off x="0" y="0"/>
                            <a:ext cx="7162800" cy="8801100"/>
                            <a:chOff x="-28575" y="0"/>
                            <a:chExt cx="7162800" cy="8801100"/>
                          </a:xfrm>
                        </wpg:grpSpPr>
                        <wpg:grpSp>
                          <wpg:cNvPr id="314" name="Grupo 314"/>
                          <wpg:cNvGrpSpPr/>
                          <wpg:grpSpPr>
                            <a:xfrm>
                              <a:off x="-28575" y="0"/>
                              <a:ext cx="7162800" cy="8801100"/>
                              <a:chOff x="-28575" y="0"/>
                              <a:chExt cx="7162800" cy="8801100"/>
                            </a:xfrm>
                          </wpg:grpSpPr>
                          <wpg:grpSp>
                            <wpg:cNvPr id="311" name="Grupo 311"/>
                            <wpg:cNvGrpSpPr/>
                            <wpg:grpSpPr>
                              <a:xfrm>
                                <a:off x="-28575" y="0"/>
                                <a:ext cx="7162800" cy="4763135"/>
                                <a:chOff x="-28575" y="0"/>
                                <a:chExt cx="7162800" cy="47631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6" name="Imagem 2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28575" y="2152650"/>
                                  <a:ext cx="3435985" cy="1828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g:grpSp>
                              <wpg:cNvPr id="310" name="Grupo 310"/>
                              <wpg:cNvGrpSpPr/>
                              <wpg:grpSpPr>
                                <a:xfrm>
                                  <a:off x="104775" y="0"/>
                                  <a:ext cx="7029450" cy="4763135"/>
                                  <a:chOff x="0" y="0"/>
                                  <a:chExt cx="7029450" cy="4763135"/>
                                </a:xfrm>
                              </wpg:grpSpPr>
                              <wpg:grpSp>
                                <wpg:cNvPr id="308" name="Grupo 308"/>
                                <wpg:cNvGrpSpPr/>
                                <wpg:grpSpPr>
                                  <a:xfrm>
                                    <a:off x="0" y="0"/>
                                    <a:ext cx="6917055" cy="2895600"/>
                                    <a:chOff x="0" y="0"/>
                                    <a:chExt cx="6917055" cy="2895600"/>
                                  </a:xfrm>
                                </wpg:grpSpPr>
                                <wpg:grpSp>
                                  <wpg:cNvPr id="306" name="Grupo 306"/>
                                  <wpg:cNvGrpSpPr/>
                                  <wpg:grpSpPr>
                                    <a:xfrm>
                                      <a:off x="0" y="0"/>
                                      <a:ext cx="4505325" cy="1895475"/>
                                      <a:chOff x="0" y="0"/>
                                      <a:chExt cx="4505325" cy="189547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88" name="Imagem 28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6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56635" cy="1895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289" name="Retângulo 289"/>
                                    <wps:cNvSpPr/>
                                    <wps:spPr>
                                      <a:xfrm>
                                        <a:off x="2705100" y="180975"/>
                                        <a:ext cx="276225" cy="1238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3810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90" name="Conexão reta unidirecional 290"/>
                                    <wps:cNvCnPr/>
                                    <wps:spPr>
                                      <a:xfrm>
                                        <a:off x="2981325" y="285750"/>
                                        <a:ext cx="1524000" cy="352425"/>
                                      </a:xfrm>
                                      <a:prstGeom prst="straightConnector1">
                                        <a:avLst/>
                                      </a:prstGeom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3">
                                        <a:schemeClr val="accent2"/>
                                      </a:lnRef>
                                      <a:fillRef idx="0">
                                        <a:schemeClr val="accent2"/>
                                      </a:fillRef>
                                      <a:effectRef idx="2">
                                        <a:schemeClr val="accent2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307" name="Grupo 307"/>
                                  <wpg:cNvGrpSpPr/>
                                  <wpg:grpSpPr>
                                    <a:xfrm>
                                      <a:off x="3409950" y="685800"/>
                                      <a:ext cx="3507105" cy="2209800"/>
                                      <a:chOff x="0" y="0"/>
                                      <a:chExt cx="3507105" cy="220980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91" name="Imagem 29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07105" cy="18662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292" name="Retângulo 292"/>
                                    <wps:cNvSpPr/>
                                    <wps:spPr>
                                      <a:xfrm>
                                        <a:off x="3152775" y="447675"/>
                                        <a:ext cx="276225" cy="1238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3810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94" name="Conexão reta unidirecional 294"/>
                                    <wps:cNvCnPr/>
                                    <wps:spPr>
                                      <a:xfrm flipH="1">
                                        <a:off x="3095625" y="571500"/>
                                        <a:ext cx="209550" cy="163830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3">
                                        <a:schemeClr val="accent2"/>
                                      </a:lnRef>
                                      <a:fillRef idx="0">
                                        <a:schemeClr val="accent2"/>
                                      </a:fillRef>
                                      <a:effectRef idx="2">
                                        <a:schemeClr val="accent2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g:grpSp>
                                <wpg:cNvPr id="309" name="Grupo 309"/>
                                <wpg:cNvGrpSpPr/>
                                <wpg:grpSpPr>
                                  <a:xfrm>
                                    <a:off x="3181350" y="2647950"/>
                                    <a:ext cx="3848100" cy="2115185"/>
                                    <a:chOff x="19050" y="-266700"/>
                                    <a:chExt cx="3848100" cy="211518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93" name="Imagem 293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4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1168"/>
                                    <a:stretch/>
                                  </pic:blipFill>
                                  <pic:spPr bwMode="auto">
                                    <a:xfrm>
                                      <a:off x="361950" y="0"/>
                                      <a:ext cx="3505200" cy="18484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s:wsp>
                                  <wps:cNvPr id="295" name="Retângulo 295"/>
                                  <wps:cNvSpPr/>
                                  <wps:spPr>
                                    <a:xfrm>
                                      <a:off x="2724150" y="152400"/>
                                      <a:ext cx="342900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97" name="Conexão reta unidirecional 297"/>
                                  <wps:cNvCnPr/>
                                  <wps:spPr>
                                    <a:xfrm flipH="1" flipV="1">
                                      <a:off x="19050" y="-266700"/>
                                      <a:ext cx="2714626" cy="466725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98" name="Retângulo 298"/>
                                  <wps:cNvSpPr/>
                                  <wps:spPr>
                                    <a:xfrm>
                                      <a:off x="3581400" y="180975"/>
                                      <a:ext cx="238125" cy="123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g:grpSp>
                            <wpg:cNvPr id="313" name="Grupo 313"/>
                            <wpg:cNvGrpSpPr/>
                            <wpg:grpSpPr>
                              <a:xfrm>
                                <a:off x="299085" y="5438775"/>
                                <a:ext cx="6663055" cy="3362325"/>
                                <a:chOff x="-34290" y="685800"/>
                                <a:chExt cx="6663055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4" name="Imagem 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34290" y="1181101"/>
                                  <a:ext cx="3362325" cy="17894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Imagem 19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1" b="2418"/>
                                <a:stretch/>
                              </pic:blipFill>
                              <pic:spPr bwMode="auto">
                                <a:xfrm>
                                  <a:off x="3168015" y="2305050"/>
                                  <a:ext cx="3347085" cy="1743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g:grpSp>
                              <wpg:cNvPr id="312" name="Grupo 312"/>
                              <wpg:cNvGrpSpPr/>
                              <wpg:grpSpPr>
                                <a:xfrm>
                                  <a:off x="2981325" y="685800"/>
                                  <a:ext cx="3647440" cy="1676400"/>
                                  <a:chOff x="-123825" y="47625"/>
                                  <a:chExt cx="3647440" cy="167640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99" name="Imagem 299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80433"/>
                                  <a:stretch/>
                                </pic:blipFill>
                                <pic:spPr bwMode="auto">
                                  <a:xfrm>
                                    <a:off x="2466975" y="47625"/>
                                    <a:ext cx="1056640" cy="111887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300" name="Retângulo 300"/>
                                <wps:cNvSpPr/>
                                <wps:spPr>
                                  <a:xfrm>
                                    <a:off x="2847975" y="638175"/>
                                    <a:ext cx="342900" cy="95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01" name="Retângulo 301"/>
                                <wps:cNvSpPr/>
                                <wps:spPr>
                                  <a:xfrm>
                                    <a:off x="2847975" y="514350"/>
                                    <a:ext cx="457200" cy="1238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02" name="Conexão reta unidirecional 302"/>
                                <wps:cNvCnPr/>
                                <wps:spPr>
                                  <a:xfrm flipH="1">
                                    <a:off x="2305050" y="752475"/>
                                    <a:ext cx="695326" cy="971550"/>
                                  </a:xfrm>
                                  <a:prstGeom prst="straightConnector1">
                                    <a:avLst/>
                                  </a:prstGeom>
                                  <a:ln w="5715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3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2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03" name="Conexão reta unidirecional 303"/>
                                <wps:cNvCnPr/>
                                <wps:spPr>
                                  <a:xfrm flipH="1">
                                    <a:off x="-123825" y="542926"/>
                                    <a:ext cx="2964816" cy="552449"/>
                                  </a:xfrm>
                                  <a:prstGeom prst="straightConnector1">
                                    <a:avLst/>
                                  </a:prstGeom>
                                  <a:ln w="5715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3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2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</wpg:grpSp>
                        <wps:wsp>
                          <wps:cNvPr id="315" name="Conexão reta unidirecional 315"/>
                          <wps:cNvCnPr/>
                          <wps:spPr>
                            <a:xfrm flipH="1">
                              <a:off x="6610350" y="3219450"/>
                              <a:ext cx="342900" cy="2447925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17" name="Retângulo 317"/>
                        <wps:cNvSpPr/>
                        <wps:spPr>
                          <a:xfrm>
                            <a:off x="2838450" y="2314575"/>
                            <a:ext cx="342900" cy="1333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Conexão reta unidirecional 318"/>
                        <wps:cNvCnPr/>
                        <wps:spPr>
                          <a:xfrm flipH="1">
                            <a:off x="2781300" y="2447925"/>
                            <a:ext cx="228600" cy="173355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9EAAA5" id="Grupo 319" o:spid="_x0000_s1026" style="position:absolute;margin-left:0;margin-top:56.65pt;width:481.5pt;height:547.5pt;z-index:251681792;mso-position-horizontal:left;mso-position-horizontal-relative:margin;mso-width-relative:margin;mso-height-relative:margin" coordsize="71628,88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">
                <v:group id="Grupo 316" o:spid="_x0000_s1027" style="position:absolute;width:71628;height:88011" coordorigin="-285" coordsize="71628,88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+P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DEG7idCUdA7v8AAAD//wMAUEsBAi0AFAAGAAgAAAAhANvh9svuAAAAhQEAABMAAAAAAAAA&#10;AAAAAAAAAAAAAFtDb250ZW50X1R5cGVzXS54bWxQSwECLQAUAAYACAAAACEAWvQsW78AAAAVAQAA&#10;CwAAAAAAAAAAAAAAAAAfAQAAX3JlbHMvLnJlbHNQSwECLQAUAAYACAAAACEAg3xfj8YAAADcAAAA&#10;DwAAAAAAAAAAAAAAAAAHAgAAZHJzL2Rvd25yZXYueG1sUEsFBgAAAAADAAMAtwAAAPoCAAAAAA==&#10;">
                  <v:group id="Grupo 314" o:spid="_x0000_s1028" style="position:absolute;left:-285;width:71627;height:88011" coordorigin="-285" coordsize="71628,88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  <v:group id="Grupo 311" o:spid="_x0000_s1029" style="position:absolute;left:-285;width:71627;height:47631" coordorigin="-285" coordsize="71628,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    <v:shape id="Imagem 296" o:spid="_x0000_s1030" type="#_x0000_t75" style="position:absolute;left:-285;top:21526;width:34359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">
                        <v:imagedata r:id="rId52" o:title=""/>
                      </v:shape>
                      <v:group id="Grupo 310" o:spid="_x0000_s1031" style="position:absolute;left:1047;width:70295;height:47631" coordsize="70294,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      <v:group id="Grupo 308" o:spid="_x0000_s1032" style="position:absolute;width:69170;height:28956" coordsize="6917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        <v:group id="Grupo 306" o:spid="_x0000_s1033" style="position:absolute;width:45053;height:18954" coordsize="45053,1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lS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QT+zoQjIBdvAAAA//8DAFBLAQItABQABgAIAAAAIQDb4fbL7gAAAIUBAAATAAAAAAAAAAAA&#10;AAAAAAAAAABbQ29udGVudF9UeXBlc10ueG1sUEsBAi0AFAAGAAgAAAAhAFr0LFu/AAAAFQEAAAsA&#10;AAAAAAAAAAAAAAAAHwEAAF9yZWxzLy5yZWxzUEsBAi0AFAAGAAgAAAAhAAalyVLEAAAA3AAAAA8A&#10;AAAAAAAAAAAAAAAABwIAAGRycy9kb3ducmV2LnhtbFBLBQYAAAAAAwADALcAAAD4AgAAAAA=&#10;">
                            <v:shape id="Imagem 288" o:spid="_x0000_s1034" type="#_x0000_t75" style="position:absolute;width:35566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">
                              <v:imagedata r:id="rId53" o:title=""/>
                            </v:shape>
                            <v:rect id="Retângulo 289" o:spid="_x0000_s1035" style="position:absolute;left:27051;top:1809;width:2762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" filled="f" strokecolor="#c45911 [2405]" strokeweight="3pt"/>
                            <v:shape id="Conexão reta unidirecional 290" o:spid="_x0000_s1036" type="#_x0000_t32" style="position:absolute;left:29813;top:2857;width:15240;height:3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" strokecolor="#c45911 [2405]" strokeweight="4.5pt">
                              <v:stroke endarrow="block" joinstyle="miter"/>
                            </v:shape>
                          </v:group>
                          <v:group id="Grupo 307" o:spid="_x0000_s1037" style="position:absolute;left:34099;top:6858;width:35071;height:22098" coordsize="35071,22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        <v:shape id="Imagem 291" o:spid="_x0000_s1038" type="#_x0000_t75" style="position:absolute;width:35071;height:18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">
                              <v:imagedata r:id="rId54" o:title=""/>
                            </v:shape>
                            <v:rect id="Retângulo 292" o:spid="_x0000_s1039" style="position:absolute;left:31527;top:4476;width:2763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" filled="f" strokecolor="#c45911 [2405]" strokeweight="3pt"/>
                            <v:shape id="Conexão reta unidirecional 294" o:spid="_x0000_s1040" type="#_x0000_t32" style="position:absolute;left:30956;top:5715;width:2095;height:163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" strokecolor="#c45911 [2405]" strokeweight="4.5pt">
                              <v:stroke endarrow="block" joinstyle="miter"/>
                            </v:shape>
                          </v:group>
                        </v:group>
                        <v:group id="Grupo 309" o:spid="_x0000_s1041" style="position:absolute;left:31813;top:26479;width:38481;height:21152" coordorigin="190,-2667" coordsize="38481,2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        <v:shape id="Imagem 293" o:spid="_x0000_s1042" type="#_x0000_t75" style="position:absolute;left:3619;width:35052;height:18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">
                            <v:imagedata r:id="rId55" o:title="" cropbottom="765f"/>
                          </v:shape>
                          <v:rect id="Retângulo 295" o:spid="_x0000_s1043" style="position:absolute;left:27241;top:1524;width:3429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" filled="f" strokecolor="#c45911 [2405]" strokeweight="3pt"/>
                          <v:shape id="Conexão reta unidirecional 297" o:spid="_x0000_s1044" type="#_x0000_t32" style="position:absolute;left:190;top:-2667;width:27146;height:46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" strokecolor="#c45911 [2405]" strokeweight="4.5pt">
                            <v:stroke endarrow="block" joinstyle="miter"/>
                          </v:shape>
                          <v:rect id="Retângulo 298" o:spid="_x0000_s1045" style="position:absolute;left:35814;top:1809;width:2381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" filled="f" strokecolor="#c45911 [2405]" strokeweight="3pt"/>
                        </v:group>
                      </v:group>
                    </v:group>
                    <v:group id="Grupo 313" o:spid="_x0000_s1046" style="position:absolute;left:2990;top:54387;width:66631;height:33624" coordorigin="-342,6858" coordsize="66630,33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      <v:shape id="Imagem 304" o:spid="_x0000_s1047" type="#_x0000_t75" style="position:absolute;left:-342;top:11811;width:33622;height:17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">
                        <v:imagedata r:id="rId56" o:title=""/>
                      </v:shape>
                      <v:shape id="Imagem 195" o:spid="_x0000_s1048" type="#_x0000_t75" style="position:absolute;left:31680;top:23050;width:33471;height:17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">
                        <v:imagedata r:id="rId57" o:title="" croptop="-1f" cropbottom="1585f"/>
                      </v:shape>
                      <v:group id="Grupo 312" o:spid="_x0000_s1049" style="position:absolute;left:29813;top:6858;width:36474;height:16764" coordorigin="-1238,476" coordsize="3647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mM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NJ7A+0w4AnL5CwAA//8DAFBLAQItABQABgAIAAAAIQDb4fbL7gAAAIUBAAATAAAAAAAAAAAA&#10;AAAAAAAAAABbQ29udGVudF9UeXBlc10ueG1sUEsBAi0AFAAGAAgAAAAhAFr0LFu/AAAAFQEAAAsA&#10;AAAAAAAAAAAAAAAAHwEAAF9yZWxzLy5yZWxzUEsBAi0AFAAGAAgAAAAhAPxHWYzEAAAA3AAAAA8A&#10;AAAAAAAAAAAAAAAABwIAAGRycy9kb3ducmV2LnhtbFBLBQYAAAAAAwADALcAAAD4AgAAAAA=&#10;">
                        <v:shape id="Imagem 299" o:spid="_x0000_s1050" type="#_x0000_t75" style="position:absolute;left:24669;top:476;width:10567;height:1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">
                          <v:imagedata r:id="rId58" o:title="" cropleft="52713f"/>
                        </v:shape>
                        <v:rect id="Retângulo 300" o:spid="_x0000_s1051" style="position:absolute;left:28479;top:6381;width:3429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" filled="f" strokecolor="#c45911 [2405]" strokeweight="3pt"/>
                        <v:rect id="Retângulo 301" o:spid="_x0000_s1052" style="position:absolute;left:28479;top:5143;width:457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" filled="f" strokecolor="#c45911 [2405]" strokeweight="3pt"/>
                        <v:shape id="Conexão reta unidirecional 302" o:spid="_x0000_s1053" type="#_x0000_t32" style="position:absolute;left:23050;top:7524;width:6953;height:97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" strokecolor="#c45911 [2405]" strokeweight="4.5pt">
                          <v:stroke endarrow="block" joinstyle="miter"/>
                        </v:shape>
                        <v:shape id="Conexão reta unidirecional 303" o:spid="_x0000_s1054" type="#_x0000_t32" style="position:absolute;left:-1238;top:5429;width:29647;height:55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" strokecolor="#c45911 [2405]" strokeweight="4.5pt">
                          <v:stroke endarrow="block" joinstyle="miter"/>
                        </v:shape>
                      </v:group>
                    </v:group>
                  </v:group>
                  <v:shape id="Conexão reta unidirecional 315" o:spid="_x0000_s1055" type="#_x0000_t32" style="position:absolute;left:66103;top:32194;width:3429;height:24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" strokecolor="#c45911 [2405]" strokeweight="4.5pt">
                    <v:stroke endarrow="block" joinstyle="miter"/>
                  </v:shape>
                </v:group>
                <v:rect id="Retângulo 317" o:spid="_x0000_s1056" style="position:absolute;left:28384;top:23145;width:3429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" filled="f" strokecolor="#c45911 [2405]" strokeweight="3pt"/>
                <v:shape id="Conexão reta unidirecional 318" o:spid="_x0000_s1057" type="#_x0000_t32" style="position:absolute;left:27813;top:24479;width:2286;height:173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ins w:id="41" w:author=" " w:date="2018-03-09T22:16:00Z">
        <w:r w:rsidR="00FC3B07">
          <w:t xml:space="preserve">In every page the user can access </w:t>
        </w:r>
      </w:ins>
      <w:ins w:id="42" w:author=" " w:date="2018-03-09T22:21:00Z">
        <w:r w:rsidR="00FC3B07">
          <w:t xml:space="preserve">other functionalities using the navbar. </w:t>
        </w:r>
      </w:ins>
      <w:ins w:id="43" w:author=" " w:date="2018-03-09T22:22:00Z">
        <w:r w:rsidR="00FC3B07">
          <w:t>Also, by clicking on a hyperlink of the breadcrumbs on each page, the user can return to a previous page.</w:t>
        </w:r>
      </w:ins>
    </w:p>
    <w:p w:rsidR="008A39B7" w:rsidRDefault="008A39B7" w:rsidP="008A39B7">
      <w:pPr>
        <w:spacing w:after="0"/>
        <w:ind w:firstLine="708"/>
      </w:pPr>
    </w:p>
    <w:p w:rsidR="00102B13" w:rsidRDefault="00102B13" w:rsidP="00102B13">
      <w:pPr>
        <w:pStyle w:val="Legenda1"/>
        <w:spacing w:after="0"/>
      </w:pPr>
      <w:r>
        <w:t>Figure 7. Wireflow centered in navbar.</w:t>
      </w:r>
    </w:p>
    <w:p w:rsidR="00FF2D2B" w:rsidRDefault="00FF2D2B" w:rsidP="006D2E7B">
      <w:pPr>
        <w:spacing w:after="0"/>
      </w:pPr>
    </w:p>
    <w:p w:rsidR="008A39B7" w:rsidRDefault="008A39B7" w:rsidP="006D2E7B">
      <w:pPr>
        <w:spacing w:after="0"/>
      </w:pPr>
    </w:p>
    <w:p w:rsidR="008A39B7" w:rsidRDefault="008A39B7" w:rsidP="006D2E7B">
      <w:pPr>
        <w:spacing w:after="0"/>
      </w:pPr>
    </w:p>
    <w:p w:rsidR="008A39B7" w:rsidRDefault="008A39B7" w:rsidP="006D2E7B">
      <w:pPr>
        <w:spacing w:after="0"/>
      </w:pPr>
    </w:p>
    <w:p w:rsidR="008A39B7" w:rsidRDefault="008A39B7" w:rsidP="006D2E7B">
      <w:pPr>
        <w:spacing w:after="0"/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7F56DED" wp14:editId="2D86F3D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991225" cy="3824605"/>
                <wp:effectExtent l="0" t="0" r="9525" b="4445"/>
                <wp:wrapTopAndBottom/>
                <wp:docPr id="327" name="Grupo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1225" cy="3824605"/>
                          <a:chOff x="0" y="0"/>
                          <a:chExt cx="6848475" cy="4405630"/>
                        </a:xfrm>
                      </wpg:grpSpPr>
                      <pic:pic xmlns:pic="http://schemas.openxmlformats.org/drawingml/2006/picture">
                        <pic:nvPicPr>
                          <pic:cNvPr id="320" name="Imagem 320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0"/>
                            <a:ext cx="3453765" cy="183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Retângulo 321"/>
                        <wps:cNvSpPr/>
                        <wps:spPr>
                          <a:xfrm>
                            <a:off x="619125" y="285750"/>
                            <a:ext cx="276225" cy="123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Conexão reta unidirecional 322"/>
                        <wps:cNvCnPr/>
                        <wps:spPr>
                          <a:xfrm>
                            <a:off x="895350" y="409575"/>
                            <a:ext cx="3009900" cy="91440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Retângulo 323"/>
                        <wps:cNvSpPr/>
                        <wps:spPr>
                          <a:xfrm>
                            <a:off x="209550" y="285750"/>
                            <a:ext cx="393920" cy="123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Imagem 324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9950" y="1400175"/>
                            <a:ext cx="3438525" cy="182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Imagem 325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43175"/>
                            <a:ext cx="3495675" cy="1862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Conexão reta unidirecional 326"/>
                        <wps:cNvCnPr/>
                        <wps:spPr>
                          <a:xfrm>
                            <a:off x="476250" y="419100"/>
                            <a:ext cx="323850" cy="2257425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F08938" id="Grupo 327" o:spid="_x0000_s1026" style="position:absolute;margin-left:0;margin-top:0;width:471.75pt;height:301.15pt;z-index:251683840;mso-position-horizontal:left;mso-position-horizontal-relative:margin;mso-width-relative:margin;mso-height-relative:margin" coordsize="68484,44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">
                <v:shape id="Imagem 320" o:spid="_x0000_s1027" type="#_x0000_t75" style="position:absolute;left:1619;width:34537;height:18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">
                  <v:imagedata r:id="rId62" o:title=""/>
                </v:shape>
                <v:rect id="Retângulo 321" o:spid="_x0000_s1028" style="position:absolute;left:6191;top:2857;width:276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" filled="f" strokecolor="#c45911 [2405]" strokeweight="3pt"/>
                <v:shape id="Conexão reta unidirecional 322" o:spid="_x0000_s1029" type="#_x0000_t32" style="position:absolute;left:8953;top:4095;width:30099;height:91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" strokecolor="#c45911 [2405]" strokeweight="4.5pt">
                  <v:stroke endarrow="block" joinstyle="miter"/>
                </v:shape>
                <v:rect id="Retângulo 323" o:spid="_x0000_s1030" style="position:absolute;left:2095;top:2857;width:3939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" filled="f" strokecolor="#c45911 [2405]" strokeweight="3pt"/>
                <v:shape id="Imagem 324" o:spid="_x0000_s1031" type="#_x0000_t75" style="position:absolute;left:34099;top:14001;width:34385;height:18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">
                  <v:imagedata r:id="rId63" o:title=""/>
                </v:shape>
                <v:shape id="Imagem 325" o:spid="_x0000_s1032" type="#_x0000_t75" style="position:absolute;top:25431;width:34956;height:1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">
                  <v:imagedata r:id="rId64" o:title=""/>
                </v:shape>
                <v:shape id="Conexão reta unidirecional 326" o:spid="_x0000_s1033" type="#_x0000_t32" style="position:absolute;left:4762;top:4191;width:3239;height:225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:rsidR="00102B13" w:rsidRDefault="00102B13" w:rsidP="00102B13">
      <w:pPr>
        <w:pStyle w:val="Legenda1"/>
        <w:spacing w:after="0"/>
      </w:pPr>
      <w:r>
        <w:t>Figure 8. Wireflow centered in breadcrumbs.</w:t>
      </w:r>
    </w:p>
    <w:p w:rsidR="003C116D" w:rsidRDefault="003C116D" w:rsidP="006D2E7B">
      <w:pPr>
        <w:spacing w:after="0"/>
      </w:pPr>
    </w:p>
    <w:p w:rsidR="006D2E7B" w:rsidRDefault="006D2E7B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8A39B7" w:rsidRDefault="008A39B7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665FBD" w:rsidRPr="00102B13" w:rsidRDefault="00665FBD" w:rsidP="006D2E7B">
      <w:pPr>
        <w:pStyle w:val="titulo"/>
        <w:spacing w:after="0"/>
        <w:rPr>
          <w:b/>
          <w:sz w:val="28"/>
        </w:rPr>
      </w:pPr>
      <w:r w:rsidRPr="00102B13">
        <w:rPr>
          <w:b/>
          <w:sz w:val="28"/>
        </w:rPr>
        <w:lastRenderedPageBreak/>
        <w:t>4 – Interfaces</w:t>
      </w:r>
    </w:p>
    <w:p w:rsidR="00102B13" w:rsidRDefault="00102B13" w:rsidP="006D2E7B">
      <w:pPr>
        <w:spacing w:after="0"/>
        <w:rPr>
          <w:b/>
          <w:sz w:val="24"/>
        </w:rPr>
      </w:pPr>
    </w:p>
    <w:p w:rsidR="00102B13" w:rsidRDefault="00362024" w:rsidP="006D2E7B">
      <w:pPr>
        <w:spacing w:after="0"/>
        <w:rPr>
          <w:sz w:val="24"/>
        </w:rPr>
      </w:pPr>
      <w:r w:rsidRPr="00F7767B">
        <w:rPr>
          <w:b/>
          <w:sz w:val="24"/>
        </w:rPr>
        <w:t>UI01 – Home</w:t>
      </w:r>
      <w:r>
        <w:rPr>
          <w:sz w:val="24"/>
        </w:rPr>
        <w:t xml:space="preserve"> </w:t>
      </w:r>
    </w:p>
    <w:p w:rsidR="00665FBD" w:rsidRPr="00102B13" w:rsidRDefault="008A39B7" w:rsidP="00102B13">
      <w:pPr>
        <w:spacing w:after="0"/>
        <w:rPr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321945</wp:posOffset>
                </wp:positionV>
                <wp:extent cx="6082665" cy="6229350"/>
                <wp:effectExtent l="0" t="0" r="0" b="0"/>
                <wp:wrapTopAndBottom/>
                <wp:docPr id="279" name="Grupo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2665" cy="6229350"/>
                          <a:chOff x="0" y="0"/>
                          <a:chExt cx="7197090" cy="758571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796"/>
                          <a:stretch/>
                        </pic:blipFill>
                        <pic:spPr bwMode="auto">
                          <a:xfrm>
                            <a:off x="0" y="0"/>
                            <a:ext cx="7112000" cy="330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073"/>
                          <a:stretch/>
                        </pic:blipFill>
                        <pic:spPr bwMode="auto">
                          <a:xfrm>
                            <a:off x="9525" y="3305175"/>
                            <a:ext cx="7187565" cy="2924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48400"/>
                            <a:ext cx="7191375" cy="1337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353FC" id="Grupo 279" o:spid="_x0000_s1026" style="position:absolute;margin-left:0;margin-top:25.35pt;width:478.95pt;height:490.5pt;z-index:251689984;mso-position-horizontal:left;mso-position-horizontal-relative:margin;mso-width-relative:margin;mso-height-relative:margin" coordsize="71970,75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">
                <v:shape id="Picture 9" o:spid="_x0000_s1027" type="#_x0000_t75" style="position:absolute;width:71120;height:33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">
                  <v:imagedata r:id="rId68" o:title="" cropbottom="6420f"/>
                </v:shape>
                <v:shape id="Picture 10" o:spid="_x0000_s1028" type="#_x0000_t75" style="position:absolute;left:95;top:33051;width:71875;height:2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">
                  <v:imagedata r:id="rId69" o:title="" croptop="11189f"/>
                </v:shape>
                <v:shape id="Imagem 7" o:spid="_x0000_s1029" type="#_x0000_t75" style="position:absolute;top:62484;width:71913;height:13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">
                  <v:imagedata r:id="rId70" o:title=""/>
                </v:shape>
                <w10:wrap type="topAndBottom" anchorx="margin"/>
              </v:group>
            </w:pict>
          </mc:Fallback>
        </mc:AlternateContent>
      </w:r>
      <w:ins w:id="44" w:author=" " w:date="2018-03-09T18:42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</w:t>
        </w:r>
        <w:r w:rsidR="00B257F8">
          <w:rPr>
            <w:sz w:val="24"/>
          </w:rPr>
          <w:t>)</w:t>
        </w:r>
      </w:ins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9</w:t>
      </w:r>
      <w:r>
        <w:t>. Homepage</w:t>
      </w:r>
    </w:p>
    <w:p w:rsidR="00102B13" w:rsidRDefault="00102B13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665FBD" w:rsidRPr="008A39B7" w:rsidRDefault="008A39B7" w:rsidP="008A39B7">
      <w:pPr>
        <w:spacing w:after="0"/>
        <w:rPr>
          <w:b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4332B83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6191250" cy="2645509"/>
            <wp:effectExtent l="0" t="0" r="0" b="254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05"/>
                    <a:stretch/>
                  </pic:blipFill>
                  <pic:spPr bwMode="auto">
                    <a:xfrm>
                      <a:off x="0" y="0"/>
                      <a:ext cx="6191250" cy="264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UI02 – Log in</w:t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10</w:t>
      </w:r>
      <w:r>
        <w:t xml:space="preserve">. Log in </w:t>
      </w:r>
      <w:r w:rsidR="00102B13">
        <w:t>pop up</w:t>
      </w:r>
    </w:p>
    <w:p w:rsidR="00102B13" w:rsidRDefault="00102B13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665FBD" w:rsidRDefault="00665FBD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t xml:space="preserve">UI03 </w:t>
      </w:r>
      <w:r w:rsidR="00102B13">
        <w:rPr>
          <w:b/>
          <w:sz w:val="24"/>
        </w:rPr>
        <w:t>–</w:t>
      </w:r>
      <w:r w:rsidRPr="00F7767B">
        <w:rPr>
          <w:b/>
          <w:sz w:val="24"/>
        </w:rPr>
        <w:t xml:space="preserve"> Register</w:t>
      </w:r>
    </w:p>
    <w:p w:rsidR="00102B13" w:rsidRPr="00F7767B" w:rsidRDefault="008A39B7" w:rsidP="006D2E7B">
      <w:pPr>
        <w:spacing w:after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3565132">
            <wp:simplePos x="0" y="0"/>
            <wp:positionH relativeFrom="margin">
              <wp:align>left</wp:align>
            </wp:positionH>
            <wp:positionV relativeFrom="paragraph">
              <wp:posOffset>196215</wp:posOffset>
            </wp:positionV>
            <wp:extent cx="6274435" cy="264795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4"/>
                    <a:stretch/>
                  </pic:blipFill>
                  <pic:spPr bwMode="auto">
                    <a:xfrm>
                      <a:off x="0" y="0"/>
                      <a:ext cx="627443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11</w:t>
      </w:r>
      <w:r>
        <w:t xml:space="preserve">. Register </w:t>
      </w:r>
      <w:r w:rsidR="00102B13">
        <w:t>pop up</w:t>
      </w:r>
    </w:p>
    <w:p w:rsidR="00665FBD" w:rsidRDefault="00665FBD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  <w:r>
        <w:br w:type="page"/>
      </w:r>
    </w:p>
    <w:p w:rsidR="00B257F8" w:rsidRDefault="00102B13" w:rsidP="006D2E7B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863C850">
            <wp:simplePos x="0" y="0"/>
            <wp:positionH relativeFrom="margin">
              <wp:align>left</wp:align>
            </wp:positionH>
            <wp:positionV relativeFrom="paragraph">
              <wp:posOffset>490855</wp:posOffset>
            </wp:positionV>
            <wp:extent cx="6063615" cy="3209925"/>
            <wp:effectExtent l="0" t="0" r="0" b="952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97"/>
                    <a:stretch/>
                  </pic:blipFill>
                  <pic:spPr bwMode="auto">
                    <a:xfrm>
                      <a:off x="0" y="0"/>
                      <a:ext cx="606361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UI04 – Explore</w:t>
      </w:r>
      <w:r w:rsidR="00D61F89">
        <w:rPr>
          <w:sz w:val="24"/>
        </w:rPr>
        <w:t xml:space="preserve"> </w:t>
      </w:r>
      <w:ins w:id="45" w:author=" " w:date="2018-03-09T18:42:00Z">
        <w:r w:rsidR="00B257F8">
          <w:rPr>
            <w:sz w:val="24"/>
          </w:rPr>
          <w:t>(</w:t>
        </w:r>
        <w:r w:rsidR="00B257F8">
          <w:fldChar w:fldCharType="begin"/>
        </w:r>
        <w:r w:rsidR="00B257F8">
          <w:instrText xml:space="preserve"> HYPERLINK "https://teresavalerio.github.io/LBAW1734/C%C3%B3digo/explore.html" </w:instrText>
        </w:r>
        <w:r w:rsidR="00B257F8">
          <w:fldChar w:fldCharType="separate"/>
        </w:r>
        <w:r w:rsidR="00B257F8" w:rsidRPr="002012B1">
          <w:rPr>
            <w:rStyle w:val="Hiperligao"/>
            <w:sz w:val="24"/>
          </w:rPr>
          <w:t>https://teresavalerio.github.io/LBAW1734/C%C3%B3digo/explore.html</w:t>
        </w:r>
        <w:r w:rsidR="00B257F8">
          <w:rPr>
            <w:rStyle w:val="Hiperligao"/>
            <w:sz w:val="24"/>
          </w:rPr>
          <w:fldChar w:fldCharType="end"/>
        </w:r>
        <w:r w:rsidR="00B257F8">
          <w:rPr>
            <w:sz w:val="24"/>
          </w:rPr>
          <w:t>)</w:t>
        </w:r>
      </w:ins>
    </w:p>
    <w:p w:rsidR="00102B13" w:rsidRDefault="00102B13" w:rsidP="00102B13">
      <w:pPr>
        <w:pStyle w:val="Legenda1"/>
        <w:spacing w:after="0"/>
      </w:pPr>
      <w:r>
        <w:t>Figure 12. Explore page</w:t>
      </w:r>
    </w:p>
    <w:p w:rsidR="00102B13" w:rsidRDefault="00102B13" w:rsidP="006D2E7B">
      <w:pPr>
        <w:spacing w:after="0"/>
        <w:rPr>
          <w:sz w:val="24"/>
        </w:rPr>
      </w:pPr>
    </w:p>
    <w:p w:rsidR="008A39B7" w:rsidRDefault="008A39B7" w:rsidP="006D2E7B">
      <w:pPr>
        <w:spacing w:after="0"/>
        <w:rPr>
          <w:ins w:id="46" w:author=" " w:date="2018-03-09T18:42:00Z"/>
          <w:sz w:val="24"/>
        </w:rPr>
      </w:pPr>
    </w:p>
    <w:p w:rsidR="00D61F89" w:rsidRDefault="008A39B7" w:rsidP="006D2E7B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24B5A56A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6064250" cy="3229610"/>
            <wp:effectExtent l="0" t="0" r="0" b="889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47" w:author=" " w:date="2018-03-09T18:42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https://teresavalerio.github.io/LBAW1734/C%C3%B3digo/results.html</w:t>
        </w:r>
        <w:r w:rsidR="00B257F8">
          <w:rPr>
            <w:sz w:val="24"/>
          </w:rPr>
          <w:t>)</w:t>
        </w:r>
      </w:ins>
    </w:p>
    <w:p w:rsidR="00665FBD" w:rsidRDefault="00665FBD" w:rsidP="006D2E7B">
      <w:pPr>
        <w:spacing w:after="0"/>
        <w:ind w:hanging="1134"/>
        <w:rPr>
          <w:b/>
        </w:rPr>
      </w:pP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13</w:t>
      </w:r>
      <w:r>
        <w:t xml:space="preserve">. </w:t>
      </w:r>
      <w:r w:rsidR="00102B13">
        <w:t>Results</w:t>
      </w:r>
      <w:r>
        <w:t xml:space="preserve"> page</w:t>
      </w:r>
    </w:p>
    <w:p w:rsidR="00D61F89" w:rsidRDefault="00D61F89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665FBD" w:rsidRPr="00D61F89" w:rsidRDefault="008A39B7" w:rsidP="006D2E7B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7DD1E5DF">
            <wp:simplePos x="0" y="0"/>
            <wp:positionH relativeFrom="margin">
              <wp:align>left</wp:align>
            </wp:positionH>
            <wp:positionV relativeFrom="paragraph">
              <wp:posOffset>490220</wp:posOffset>
            </wp:positionV>
            <wp:extent cx="6319488" cy="3189469"/>
            <wp:effectExtent l="0" t="0" r="571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488" cy="3189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UI05 – User projects</w:t>
      </w:r>
      <w:r w:rsidR="00D61F89">
        <w:rPr>
          <w:sz w:val="24"/>
        </w:rPr>
        <w:t xml:space="preserve"> </w:t>
      </w:r>
      <w:ins w:id="48" w:author=" " w:date="2018-03-09T18:42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https://teresavalerio.github.io/LBAW1734/C%C3%B3digo/user.html</w:t>
        </w:r>
        <w:r w:rsidR="00B257F8">
          <w:rPr>
            <w:sz w:val="24"/>
          </w:rPr>
          <w:t>)</w:t>
        </w:r>
      </w:ins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14</w:t>
      </w:r>
      <w:r>
        <w:t>. User projects page</w:t>
      </w:r>
    </w:p>
    <w:p w:rsidR="00665FBD" w:rsidRDefault="00665FBD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9E20A0" w:rsidRDefault="009E20A0" w:rsidP="006D2E7B">
      <w:pPr>
        <w:spacing w:after="0"/>
        <w:rPr>
          <w:b/>
          <w:sz w:val="24"/>
        </w:rPr>
      </w:pPr>
    </w:p>
    <w:p w:rsidR="009E20A0" w:rsidRDefault="008A39B7" w:rsidP="006D2E7B">
      <w:pPr>
        <w:spacing w:after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1819FC9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6238240" cy="3324225"/>
            <wp:effectExtent l="0" t="0" r="0" b="9525"/>
            <wp:wrapTopAndBottom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2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20A0" w:rsidRPr="00F7767B">
        <w:rPr>
          <w:b/>
          <w:sz w:val="24"/>
        </w:rPr>
        <w:t xml:space="preserve">UI05 – </w:t>
      </w:r>
      <w:r w:rsidR="009E20A0">
        <w:rPr>
          <w:b/>
          <w:sz w:val="24"/>
        </w:rPr>
        <w:t>Create</w:t>
      </w:r>
      <w:r w:rsidR="009E20A0" w:rsidRPr="00F7767B">
        <w:rPr>
          <w:b/>
          <w:sz w:val="24"/>
        </w:rPr>
        <w:t xml:space="preserve"> project</w:t>
      </w:r>
    </w:p>
    <w:p w:rsidR="009E20A0" w:rsidRDefault="009E20A0" w:rsidP="009E20A0">
      <w:pPr>
        <w:pStyle w:val="Legenda1"/>
        <w:spacing w:after="0"/>
      </w:pPr>
      <w:r>
        <w:t xml:space="preserve">Figure 15. Create project </w:t>
      </w:r>
      <w:r w:rsidR="004D6E48">
        <w:t>pop up</w:t>
      </w: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8A39B7" w:rsidRDefault="008A39B7" w:rsidP="006D2E7B">
      <w:pPr>
        <w:spacing w:after="0"/>
        <w:rPr>
          <w:b/>
          <w:sz w:val="24"/>
        </w:rPr>
      </w:pPr>
    </w:p>
    <w:p w:rsidR="00B257F8" w:rsidRPr="00D61F89" w:rsidRDefault="008A39B7" w:rsidP="006D2E7B">
      <w:pPr>
        <w:spacing w:after="0"/>
        <w:rPr>
          <w:ins w:id="49" w:author=" " w:date="2018-03-09T18:43:00Z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EB955BC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345555" cy="3305810"/>
            <wp:effectExtent l="0" t="0" r="0" b="889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</w:t>
      </w:r>
      <w:r w:rsidR="004D6E48">
        <w:rPr>
          <w:b/>
          <w:sz w:val="24"/>
        </w:rPr>
        <w:t>7</w:t>
      </w:r>
      <w:r w:rsidR="00665FBD" w:rsidRPr="00F7767B">
        <w:rPr>
          <w:b/>
          <w:sz w:val="24"/>
        </w:rPr>
        <w:t xml:space="preserve"> – User info</w:t>
      </w:r>
      <w:r w:rsidR="00D61F89">
        <w:rPr>
          <w:sz w:val="24"/>
        </w:rPr>
        <w:t xml:space="preserve"> </w:t>
      </w:r>
      <w:ins w:id="50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https://teresavalerio.github.io/LBAW1734/C%C3%B3digo/userInfo.html</w:t>
        </w:r>
        <w:r w:rsidR="00B257F8">
          <w:rPr>
            <w:sz w:val="24"/>
          </w:rPr>
          <w:t>)</w:t>
        </w:r>
      </w:ins>
    </w:p>
    <w:p w:rsidR="00102B13" w:rsidRDefault="00102B13" w:rsidP="00102B13">
      <w:pPr>
        <w:pStyle w:val="Legenda1"/>
        <w:spacing w:after="0"/>
      </w:pPr>
      <w:r>
        <w:t>Figure 1</w:t>
      </w:r>
      <w:r w:rsidR="004D6E48">
        <w:t>6</w:t>
      </w:r>
      <w:r>
        <w:t xml:space="preserve">. User </w:t>
      </w:r>
      <w:r w:rsidR="007C7065">
        <w:t>information</w:t>
      </w:r>
      <w:r>
        <w:t xml:space="preserve"> page</w:t>
      </w:r>
    </w:p>
    <w:p w:rsidR="004D6E48" w:rsidRDefault="004D6E48" w:rsidP="007C7065">
      <w:pPr>
        <w:spacing w:after="0"/>
        <w:rPr>
          <w:b/>
          <w:sz w:val="24"/>
        </w:rPr>
      </w:pPr>
    </w:p>
    <w:p w:rsidR="008A39B7" w:rsidRDefault="008A39B7" w:rsidP="007C7065">
      <w:pPr>
        <w:spacing w:after="0"/>
        <w:rPr>
          <w:b/>
          <w:sz w:val="24"/>
        </w:rPr>
      </w:pPr>
    </w:p>
    <w:p w:rsidR="00407CD5" w:rsidRPr="007C7065" w:rsidRDefault="008A39B7" w:rsidP="007C7065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A5CD3D9">
            <wp:simplePos x="0" y="0"/>
            <wp:positionH relativeFrom="margin">
              <wp:align>left</wp:align>
            </wp:positionH>
            <wp:positionV relativeFrom="paragraph">
              <wp:posOffset>497205</wp:posOffset>
            </wp:positionV>
            <wp:extent cx="6267450" cy="3328670"/>
            <wp:effectExtent l="0" t="0" r="0" b="508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UI0</w:t>
      </w:r>
      <w:r w:rsidR="004D6E48">
        <w:rPr>
          <w:b/>
          <w:sz w:val="24"/>
        </w:rPr>
        <w:t>8</w:t>
      </w:r>
      <w:r w:rsidR="00407CD5" w:rsidRPr="00F7767B">
        <w:rPr>
          <w:b/>
          <w:sz w:val="24"/>
        </w:rPr>
        <w:t xml:space="preserve"> – User calendar</w:t>
      </w:r>
      <w:r w:rsidR="00D61F89">
        <w:rPr>
          <w:sz w:val="24"/>
        </w:rPr>
        <w:t xml:space="preserve"> </w:t>
      </w:r>
      <w:ins w:id="51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https://teresavalerio.github.io/LBAW1734/C%C3%B3digo/userCalendar.html</w:t>
        </w:r>
        <w:r w:rsidR="00B257F8">
          <w:rPr>
            <w:sz w:val="24"/>
          </w:rPr>
          <w:t>)</w:t>
        </w:r>
      </w:ins>
    </w:p>
    <w:p w:rsidR="007C7065" w:rsidRDefault="00407CD5" w:rsidP="006D2E7B">
      <w:pPr>
        <w:pStyle w:val="Legenda1"/>
        <w:spacing w:after="0"/>
      </w:pPr>
      <w:r>
        <w:t>Figure 1</w:t>
      </w:r>
      <w:r w:rsidR="004D6E48">
        <w:t>7</w:t>
      </w:r>
      <w:r>
        <w:t>. User Calendar page</w:t>
      </w:r>
    </w:p>
    <w:p w:rsidR="008A39B7" w:rsidRDefault="008A39B7" w:rsidP="006D2E7B">
      <w:pPr>
        <w:spacing w:after="0"/>
        <w:rPr>
          <w:b/>
          <w:sz w:val="24"/>
        </w:rPr>
      </w:pPr>
    </w:p>
    <w:p w:rsidR="00B257F8" w:rsidRPr="00D61F89" w:rsidRDefault="008A39B7" w:rsidP="006D2E7B">
      <w:pPr>
        <w:spacing w:after="0"/>
        <w:rPr>
          <w:ins w:id="52" w:author=" " w:date="2018-03-09T18:43:00Z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2FBF7431">
            <wp:simplePos x="0" y="0"/>
            <wp:positionH relativeFrom="margin">
              <wp:align>left</wp:align>
            </wp:positionH>
            <wp:positionV relativeFrom="paragraph">
              <wp:posOffset>528955</wp:posOffset>
            </wp:positionV>
            <wp:extent cx="6165215" cy="3188335"/>
            <wp:effectExtent l="0" t="0" r="698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UI0</w:t>
      </w:r>
      <w:r w:rsidR="004D6E48">
        <w:rPr>
          <w:b/>
          <w:sz w:val="24"/>
        </w:rPr>
        <w:t>9</w:t>
      </w:r>
      <w:r w:rsidR="00407CD5" w:rsidRPr="00F7767B">
        <w:rPr>
          <w:b/>
          <w:sz w:val="24"/>
        </w:rPr>
        <w:t xml:space="preserve"> – Project boards</w:t>
      </w:r>
      <w:r w:rsidR="00D61F89">
        <w:rPr>
          <w:sz w:val="24"/>
        </w:rPr>
        <w:t xml:space="preserve"> </w:t>
      </w:r>
      <w:ins w:id="53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pStyle w:val="Legenda1"/>
        <w:spacing w:after="0"/>
      </w:pPr>
      <w:r>
        <w:t>Figure 1</w:t>
      </w:r>
      <w:r w:rsidR="004D6E48">
        <w:t>8</w:t>
      </w:r>
      <w:r>
        <w:t>. Project boards page</w:t>
      </w:r>
    </w:p>
    <w:p w:rsidR="004D6E48" w:rsidRDefault="004D6E48" w:rsidP="006D2E7B">
      <w:pPr>
        <w:spacing w:after="0"/>
        <w:rPr>
          <w:b/>
          <w:sz w:val="24"/>
        </w:rPr>
      </w:pPr>
    </w:p>
    <w:p w:rsidR="004D6E48" w:rsidRDefault="004D6E48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t>UI</w:t>
      </w:r>
      <w:r>
        <w:rPr>
          <w:b/>
          <w:sz w:val="24"/>
        </w:rPr>
        <w:t>1</w:t>
      </w:r>
      <w:r w:rsidRPr="00F7767B">
        <w:rPr>
          <w:b/>
          <w:sz w:val="24"/>
        </w:rPr>
        <w:t xml:space="preserve">0 – </w:t>
      </w:r>
      <w:r>
        <w:rPr>
          <w:b/>
          <w:sz w:val="24"/>
        </w:rPr>
        <w:t>Create</w:t>
      </w:r>
      <w:r w:rsidRPr="00F7767B">
        <w:rPr>
          <w:b/>
          <w:sz w:val="24"/>
        </w:rPr>
        <w:t xml:space="preserve"> board</w:t>
      </w:r>
    </w:p>
    <w:p w:rsidR="004D6E48" w:rsidRDefault="004D6E48" w:rsidP="006D2E7B">
      <w:pPr>
        <w:spacing w:after="0"/>
        <w:rPr>
          <w:b/>
          <w:sz w:val="24"/>
        </w:rPr>
      </w:pPr>
    </w:p>
    <w:p w:rsidR="004D6E48" w:rsidRDefault="004D6E48" w:rsidP="004D6E48">
      <w:pPr>
        <w:pStyle w:val="Legenda1"/>
        <w:spacing w:after="0"/>
      </w:pPr>
      <w:r>
        <w:t>Figure 19. Create board pop up</w:t>
      </w:r>
    </w:p>
    <w:p w:rsidR="004D6E48" w:rsidRDefault="004D6E48" w:rsidP="006D2E7B">
      <w:pPr>
        <w:spacing w:after="0"/>
        <w:rPr>
          <w:b/>
          <w:sz w:val="24"/>
        </w:rPr>
      </w:pPr>
    </w:p>
    <w:p w:rsidR="004D6E48" w:rsidRDefault="004D6E48" w:rsidP="006D2E7B">
      <w:pPr>
        <w:spacing w:after="0"/>
        <w:rPr>
          <w:b/>
          <w:sz w:val="24"/>
        </w:rPr>
      </w:pPr>
    </w:p>
    <w:p w:rsidR="001C513F" w:rsidRDefault="001C513F" w:rsidP="006D2E7B">
      <w:pPr>
        <w:spacing w:after="0"/>
        <w:rPr>
          <w:b/>
          <w:sz w:val="24"/>
        </w:rPr>
      </w:pPr>
    </w:p>
    <w:p w:rsidR="001C513F" w:rsidRDefault="001C513F" w:rsidP="006D2E7B">
      <w:pPr>
        <w:spacing w:after="0"/>
        <w:rPr>
          <w:b/>
          <w:sz w:val="24"/>
        </w:rPr>
      </w:pPr>
    </w:p>
    <w:p w:rsidR="001C513F" w:rsidRDefault="001C513F" w:rsidP="006D2E7B">
      <w:pPr>
        <w:spacing w:after="0"/>
        <w:rPr>
          <w:b/>
          <w:sz w:val="24"/>
        </w:rPr>
      </w:pPr>
    </w:p>
    <w:p w:rsidR="001C513F" w:rsidRDefault="001C513F" w:rsidP="006D2E7B">
      <w:pPr>
        <w:spacing w:after="0"/>
        <w:rPr>
          <w:b/>
          <w:sz w:val="24"/>
        </w:rPr>
      </w:pPr>
    </w:p>
    <w:p w:rsidR="001C513F" w:rsidRDefault="001C513F" w:rsidP="006D2E7B">
      <w:pPr>
        <w:spacing w:after="0"/>
        <w:rPr>
          <w:b/>
          <w:sz w:val="24"/>
        </w:rPr>
      </w:pPr>
    </w:p>
    <w:p w:rsidR="00407CD5" w:rsidRPr="00D61F89" w:rsidDel="00B257F8" w:rsidRDefault="00FB25FF" w:rsidP="006D2E7B">
      <w:pPr>
        <w:spacing w:after="0"/>
        <w:rPr>
          <w:del w:id="54" w:author=" " w:date="2018-03-09T18:43:00Z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BC80AC1">
            <wp:simplePos x="0" y="0"/>
            <wp:positionH relativeFrom="margin">
              <wp:align>left</wp:align>
            </wp:positionH>
            <wp:positionV relativeFrom="paragraph">
              <wp:posOffset>469265</wp:posOffset>
            </wp:positionV>
            <wp:extent cx="6092190" cy="3177540"/>
            <wp:effectExtent l="0" t="0" r="3810" b="381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19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</w:t>
      </w:r>
      <w:r w:rsidR="004D6E48">
        <w:rPr>
          <w:b/>
          <w:sz w:val="24"/>
        </w:rPr>
        <w:t>11</w:t>
      </w:r>
      <w:r w:rsidR="00407CD5" w:rsidRPr="00F7767B">
        <w:rPr>
          <w:b/>
          <w:sz w:val="24"/>
        </w:rPr>
        <w:t xml:space="preserve"> – Project info</w:t>
      </w:r>
      <w:r w:rsidR="00D61F89">
        <w:rPr>
          <w:sz w:val="24"/>
        </w:rPr>
        <w:t xml:space="preserve"> </w:t>
      </w:r>
      <w:ins w:id="55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https://teresavalerio.github.io/LBAW1734/C%C3%B3digo/projectInfo.html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spacing w:after="0"/>
        <w:ind w:hanging="1134"/>
        <w:rPr>
          <w:b/>
        </w:rPr>
      </w:pPr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4D6E48">
        <w:t>20</w:t>
      </w:r>
      <w:r>
        <w:t>. Project information page</w:t>
      </w:r>
    </w:p>
    <w:p w:rsidR="00407CD5" w:rsidRDefault="00407CD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FB25FF" w:rsidRPr="00407CD5" w:rsidRDefault="00FB25FF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FB25FF" w:rsidRDefault="00FB25FF" w:rsidP="006D2E7B">
      <w:pPr>
        <w:spacing w:after="0"/>
        <w:rPr>
          <w:b/>
          <w:sz w:val="24"/>
        </w:rPr>
      </w:pPr>
    </w:p>
    <w:p w:rsidR="00407CD5" w:rsidRPr="00D61F89" w:rsidRDefault="00FB25FF" w:rsidP="006D2E7B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8F39E04">
            <wp:simplePos x="0" y="0"/>
            <wp:positionH relativeFrom="margin">
              <wp:align>left</wp:align>
            </wp:positionH>
            <wp:positionV relativeFrom="paragraph">
              <wp:posOffset>448945</wp:posOffset>
            </wp:positionV>
            <wp:extent cx="6327775" cy="3272155"/>
            <wp:effectExtent l="0" t="0" r="0" b="444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2</w:t>
      </w:r>
      <w:r w:rsidR="00407CD5" w:rsidRPr="00F7767B">
        <w:rPr>
          <w:b/>
          <w:sz w:val="24"/>
        </w:rPr>
        <w:t xml:space="preserve"> – Project team</w:t>
      </w:r>
      <w:r w:rsidR="00D61F89">
        <w:rPr>
          <w:sz w:val="24"/>
        </w:rPr>
        <w:t xml:space="preserve"> </w:t>
      </w:r>
      <w:ins w:id="56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https://teresavalerio.github.io/LBAW1734/C%C3%B3digo/projectTeam.html</w:t>
        </w:r>
        <w:r w:rsidR="00B257F8">
          <w:rPr>
            <w:sz w:val="24"/>
          </w:rPr>
          <w:t>)</w:t>
        </w:r>
      </w:ins>
    </w:p>
    <w:p w:rsidR="00407CD5" w:rsidRDefault="00407CD5" w:rsidP="007C7065">
      <w:pPr>
        <w:pStyle w:val="Legenda1"/>
      </w:pPr>
      <w:r>
        <w:t xml:space="preserve">Figure </w:t>
      </w:r>
      <w:r w:rsidR="004D6E48">
        <w:t>21</w:t>
      </w:r>
      <w:r>
        <w:t>. Project team page</w:t>
      </w:r>
    </w:p>
    <w:p w:rsidR="00407CD5" w:rsidRPr="007C7065" w:rsidRDefault="00FB25FF" w:rsidP="007C7065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757F3530">
            <wp:simplePos x="0" y="0"/>
            <wp:positionH relativeFrom="margin">
              <wp:align>left</wp:align>
            </wp:positionH>
            <wp:positionV relativeFrom="paragraph">
              <wp:posOffset>495300</wp:posOffset>
            </wp:positionV>
            <wp:extent cx="5724525" cy="3019425"/>
            <wp:effectExtent l="0" t="0" r="9525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3</w:t>
      </w:r>
      <w:r w:rsidR="00407CD5" w:rsidRPr="00F7767B">
        <w:rPr>
          <w:b/>
          <w:sz w:val="24"/>
        </w:rPr>
        <w:t xml:space="preserve"> – Project calendar</w:t>
      </w:r>
      <w:r w:rsidR="00D61F89">
        <w:rPr>
          <w:sz w:val="24"/>
        </w:rPr>
        <w:t xml:space="preserve"> </w:t>
      </w:r>
      <w:ins w:id="57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https://teresavalerio.github.io/LBAW1734/C%C3%B3digo/projectCalendar.html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2</w:t>
      </w:r>
      <w:r>
        <w:t>. Project calendar page</w:t>
      </w:r>
    </w:p>
    <w:p w:rsidR="007C7065" w:rsidRDefault="007C7065" w:rsidP="006D2E7B">
      <w:pPr>
        <w:spacing w:after="0"/>
      </w:pPr>
    </w:p>
    <w:p w:rsidR="007C7065" w:rsidRDefault="007C7065" w:rsidP="006D2E7B">
      <w:pPr>
        <w:spacing w:after="0"/>
      </w:pPr>
    </w:p>
    <w:p w:rsidR="007C7065" w:rsidRDefault="007C7065" w:rsidP="006D2E7B">
      <w:pPr>
        <w:spacing w:after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94724F6">
            <wp:simplePos x="0" y="0"/>
            <wp:positionH relativeFrom="margin">
              <wp:align>left</wp:align>
            </wp:positionH>
            <wp:positionV relativeFrom="paragraph">
              <wp:posOffset>534035</wp:posOffset>
            </wp:positionV>
            <wp:extent cx="5762625" cy="307213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382" cy="3080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4</w:t>
      </w:r>
      <w:r w:rsidR="00407CD5" w:rsidRPr="00F7767B">
        <w:rPr>
          <w:b/>
          <w:sz w:val="24"/>
        </w:rPr>
        <w:t xml:space="preserve"> – Project </w:t>
      </w:r>
      <w:r w:rsidR="00D61F89">
        <w:rPr>
          <w:b/>
          <w:sz w:val="24"/>
        </w:rPr>
        <w:t>f</w:t>
      </w:r>
      <w:r w:rsidR="00C566BA">
        <w:rPr>
          <w:b/>
          <w:sz w:val="24"/>
        </w:rPr>
        <w:t>o</w:t>
      </w:r>
      <w:r w:rsidR="00D61F89">
        <w:rPr>
          <w:b/>
          <w:sz w:val="24"/>
        </w:rPr>
        <w:t>rum</w:t>
      </w:r>
      <w:r w:rsidR="00D61F89">
        <w:rPr>
          <w:sz w:val="24"/>
        </w:rPr>
        <w:t xml:space="preserve"> </w:t>
      </w:r>
      <w:ins w:id="58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https://teresavalerio.github.io/LBAW1734/C%C3%B3digo/projectForum.html</w:t>
        </w:r>
        <w:r w:rsidR="00B257F8">
          <w:rPr>
            <w:sz w:val="24"/>
          </w:rPr>
          <w:t>)</w:t>
        </w:r>
      </w:ins>
    </w:p>
    <w:p w:rsidR="00407CD5" w:rsidRPr="00407CD5" w:rsidRDefault="00407CD5" w:rsidP="007C7065">
      <w:pPr>
        <w:pStyle w:val="Legenda1"/>
      </w:pPr>
      <w:r>
        <w:t xml:space="preserve">Figure </w:t>
      </w:r>
      <w:r w:rsidR="007C7065">
        <w:t>2</w:t>
      </w:r>
      <w:r w:rsidR="004D6E48">
        <w:t>3</w:t>
      </w:r>
      <w:r>
        <w:t>. Project forum page</w:t>
      </w:r>
    </w:p>
    <w:p w:rsidR="00FB25FF" w:rsidRDefault="00FB25FF" w:rsidP="006D2E7B">
      <w:pPr>
        <w:spacing w:after="0"/>
        <w:rPr>
          <w:b/>
          <w:sz w:val="24"/>
        </w:rPr>
      </w:pPr>
    </w:p>
    <w:p w:rsidR="00FB25FF" w:rsidRDefault="00FB25FF" w:rsidP="006D2E7B">
      <w:pPr>
        <w:spacing w:after="0"/>
        <w:rPr>
          <w:b/>
          <w:sz w:val="24"/>
        </w:rPr>
      </w:pPr>
    </w:p>
    <w:p w:rsidR="00FB25FF" w:rsidRDefault="00FB25FF" w:rsidP="006D2E7B">
      <w:pPr>
        <w:spacing w:after="0"/>
        <w:rPr>
          <w:b/>
          <w:sz w:val="24"/>
        </w:rPr>
      </w:pPr>
    </w:p>
    <w:p w:rsidR="00FB25FF" w:rsidRDefault="00FB25FF" w:rsidP="006D2E7B">
      <w:pPr>
        <w:spacing w:after="0"/>
        <w:rPr>
          <w:b/>
          <w:sz w:val="24"/>
        </w:rPr>
      </w:pPr>
    </w:p>
    <w:p w:rsidR="00407CD5" w:rsidRPr="00D61F89" w:rsidRDefault="00FB25FF" w:rsidP="006D2E7B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05F81886">
            <wp:simplePos x="0" y="0"/>
            <wp:positionH relativeFrom="margin">
              <wp:align>left</wp:align>
            </wp:positionH>
            <wp:positionV relativeFrom="paragraph">
              <wp:posOffset>509905</wp:posOffset>
            </wp:positionV>
            <wp:extent cx="5938567" cy="3067050"/>
            <wp:effectExtent l="0" t="0" r="508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67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5</w:t>
      </w:r>
      <w:r w:rsidR="00407CD5" w:rsidRPr="00F7767B">
        <w:rPr>
          <w:b/>
          <w:sz w:val="24"/>
        </w:rPr>
        <w:t xml:space="preserve"> – Board tasks</w:t>
      </w:r>
      <w:r w:rsidR="00D61F89">
        <w:rPr>
          <w:sz w:val="24"/>
        </w:rPr>
        <w:t xml:space="preserve"> </w:t>
      </w:r>
      <w:ins w:id="59" w:author=" " w:date="2018-03-09T18:44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https://teresavalerio.github.io/LBAW1734/C%C3%B3digo/projectBoard.html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4</w:t>
      </w:r>
      <w:r>
        <w:t>. Board tasks page</w:t>
      </w:r>
    </w:p>
    <w:p w:rsidR="00407CD5" w:rsidRDefault="00407CD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7C7065" w:rsidRDefault="007C706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4D6E48" w:rsidRDefault="004D6E48" w:rsidP="004D6E48">
      <w:pPr>
        <w:rPr>
          <w:b/>
          <w:sz w:val="24"/>
        </w:rPr>
      </w:pPr>
      <w:r w:rsidRPr="00F7767B">
        <w:rPr>
          <w:b/>
          <w:sz w:val="24"/>
        </w:rPr>
        <w:t>UI1</w:t>
      </w:r>
      <w:r>
        <w:rPr>
          <w:b/>
          <w:sz w:val="24"/>
        </w:rPr>
        <w:t>6</w:t>
      </w:r>
      <w:r w:rsidRPr="00F7767B">
        <w:rPr>
          <w:b/>
          <w:sz w:val="24"/>
        </w:rPr>
        <w:t xml:space="preserve"> – </w:t>
      </w:r>
      <w:r>
        <w:rPr>
          <w:b/>
          <w:sz w:val="24"/>
        </w:rPr>
        <w:t>Create</w:t>
      </w:r>
      <w:r w:rsidRPr="00F7767B">
        <w:rPr>
          <w:b/>
          <w:sz w:val="24"/>
        </w:rPr>
        <w:t xml:space="preserve"> task</w:t>
      </w:r>
    </w:p>
    <w:p w:rsidR="004D6E48" w:rsidRDefault="004D6E48" w:rsidP="004D6E48">
      <w:pPr>
        <w:pStyle w:val="Legenda1"/>
        <w:spacing w:after="0"/>
      </w:pPr>
      <w:r>
        <w:t>Figure 25. Create tasks pop up</w:t>
      </w: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FB25FF" w:rsidRDefault="00FB25FF" w:rsidP="004D6E48">
      <w:pPr>
        <w:rPr>
          <w:lang w:val="en-US"/>
        </w:rPr>
      </w:pPr>
    </w:p>
    <w:p w:rsidR="00FB25FF" w:rsidRDefault="00FB25FF" w:rsidP="004D6E48">
      <w:pPr>
        <w:rPr>
          <w:lang w:val="en-US"/>
        </w:rPr>
      </w:pPr>
    </w:p>
    <w:p w:rsidR="00407CD5" w:rsidRPr="00F92C7E" w:rsidRDefault="00FB25FF" w:rsidP="006D2E7B">
      <w:pPr>
        <w:spacing w:after="0"/>
        <w:rPr>
          <w:sz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B64DF0B">
            <wp:simplePos x="0" y="0"/>
            <wp:positionH relativeFrom="margin">
              <wp:align>left</wp:align>
            </wp:positionH>
            <wp:positionV relativeFrom="paragraph">
              <wp:posOffset>519430</wp:posOffset>
            </wp:positionV>
            <wp:extent cx="5943600" cy="31654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  <w:lang w:val="en-US"/>
        </w:rPr>
        <w:t>UI1</w:t>
      </w:r>
      <w:r w:rsidR="004D6E48">
        <w:rPr>
          <w:b/>
          <w:sz w:val="24"/>
          <w:lang w:val="en-US"/>
        </w:rPr>
        <w:t>7</w:t>
      </w:r>
      <w:r w:rsidR="00407CD5" w:rsidRPr="00F7767B">
        <w:rPr>
          <w:b/>
          <w:sz w:val="24"/>
          <w:lang w:val="en-US"/>
        </w:rPr>
        <w:t xml:space="preserve"> – Board tasks (coordinator version)</w:t>
      </w:r>
      <w:r w:rsidR="00F92C7E">
        <w:rPr>
          <w:sz w:val="24"/>
          <w:lang w:val="en-US"/>
        </w:rPr>
        <w:t xml:space="preserve"> </w:t>
      </w:r>
      <w:ins w:id="60" w:author=" " w:date="2018-03-09T18:44:00Z">
        <w:r w:rsidR="00B257F8">
          <w:rPr>
            <w:sz w:val="24"/>
            <w:lang w:val="en-US"/>
          </w:rPr>
          <w:t>(</w:t>
        </w:r>
        <w:r w:rsidR="00B257F8" w:rsidRPr="00F92C7E">
          <w:rPr>
            <w:sz w:val="24"/>
            <w:lang w:val="en-US"/>
          </w:rPr>
          <w:t>https://teresavalerio.github.io/LBAW1734/C%C3%B3digo/projectBoardAdmin.html</w:t>
        </w:r>
      </w:ins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6</w:t>
      </w:r>
      <w:r>
        <w:t>. Board tasks page for project coordinators</w:t>
      </w:r>
    </w:p>
    <w:p w:rsidR="007C7065" w:rsidRDefault="007C7065" w:rsidP="006D2E7B">
      <w:pPr>
        <w:spacing w:after="0"/>
        <w:rPr>
          <w:b/>
          <w:sz w:val="24"/>
        </w:rPr>
      </w:pPr>
    </w:p>
    <w:p w:rsidR="00FB25FF" w:rsidRDefault="00FB25FF" w:rsidP="006D2E7B">
      <w:pPr>
        <w:spacing w:after="0"/>
        <w:rPr>
          <w:b/>
          <w:sz w:val="24"/>
        </w:rPr>
      </w:pPr>
    </w:p>
    <w:p w:rsidR="00407CD5" w:rsidRDefault="00407CD5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t>UI1</w:t>
      </w:r>
      <w:r w:rsidR="004D6E48">
        <w:rPr>
          <w:b/>
          <w:sz w:val="24"/>
        </w:rPr>
        <w:t>8</w:t>
      </w:r>
      <w:r w:rsidRPr="00F7767B">
        <w:rPr>
          <w:b/>
          <w:sz w:val="24"/>
        </w:rPr>
        <w:t xml:space="preserve"> – Task description</w:t>
      </w:r>
    </w:p>
    <w:p w:rsidR="007C7065" w:rsidRPr="00F7767B" w:rsidRDefault="008A39B7" w:rsidP="006D2E7B">
      <w:pPr>
        <w:spacing w:after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2DC967A">
            <wp:simplePos x="0" y="0"/>
            <wp:positionH relativeFrom="margin">
              <wp:align>left</wp:align>
            </wp:positionH>
            <wp:positionV relativeFrom="paragraph">
              <wp:posOffset>201295</wp:posOffset>
            </wp:positionV>
            <wp:extent cx="5764530" cy="3027680"/>
            <wp:effectExtent l="0" t="0" r="7620" b="127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7CD5" w:rsidRP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7</w:t>
      </w:r>
      <w:r>
        <w:t xml:space="preserve">. Task description </w:t>
      </w:r>
      <w:r w:rsidR="007C7065">
        <w:t>pop up</w:t>
      </w:r>
    </w:p>
    <w:p w:rsidR="00E9307B" w:rsidRDefault="00E9307B" w:rsidP="006D2E7B">
      <w:pPr>
        <w:spacing w:after="0"/>
        <w:jc w:val="both"/>
        <w:rPr>
          <w:b/>
          <w:lang w:val="en-US"/>
        </w:rPr>
      </w:pPr>
    </w:p>
    <w:p w:rsidR="00FB25FF" w:rsidRDefault="00FB25FF" w:rsidP="006D2E7B">
      <w:pPr>
        <w:spacing w:after="0"/>
        <w:jc w:val="both"/>
        <w:rPr>
          <w:b/>
          <w:lang w:val="en-US"/>
        </w:rPr>
      </w:pPr>
    </w:p>
    <w:p w:rsidR="00FB25FF" w:rsidRDefault="00FB25FF" w:rsidP="006D2E7B">
      <w:pPr>
        <w:spacing w:after="0"/>
        <w:jc w:val="both"/>
        <w:rPr>
          <w:b/>
          <w:lang w:val="en-US"/>
        </w:rPr>
      </w:pPr>
    </w:p>
    <w:p w:rsidR="00FB25FF" w:rsidRDefault="00FB25FF" w:rsidP="006D2E7B">
      <w:pPr>
        <w:spacing w:after="0"/>
        <w:jc w:val="both"/>
        <w:rPr>
          <w:b/>
          <w:lang w:val="en-US"/>
        </w:rPr>
      </w:pPr>
    </w:p>
    <w:p w:rsidR="00FB25FF" w:rsidRDefault="00FB25FF" w:rsidP="006D2E7B">
      <w:pPr>
        <w:spacing w:after="0"/>
        <w:jc w:val="both"/>
        <w:rPr>
          <w:b/>
          <w:lang w:val="en-US"/>
        </w:rPr>
      </w:pPr>
    </w:p>
    <w:p w:rsidR="00687623" w:rsidRDefault="00687623" w:rsidP="00687623">
      <w:pPr>
        <w:spacing w:after="0"/>
        <w:rPr>
          <w:ins w:id="61" w:author="Maria Teresa Gomes Silva Valério" w:date="2018-03-10T22:04:00Z"/>
          <w:b/>
          <w:sz w:val="24"/>
        </w:rPr>
      </w:pPr>
      <w:ins w:id="62" w:author="Maria Teresa Gomes Silva Valério" w:date="2018-03-10T22:04:00Z">
        <w:r w:rsidRPr="00F7767B">
          <w:rPr>
            <w:b/>
            <w:sz w:val="24"/>
          </w:rPr>
          <w:lastRenderedPageBreak/>
          <w:t>UI1</w:t>
        </w:r>
        <w:r>
          <w:rPr>
            <w:b/>
            <w:sz w:val="24"/>
          </w:rPr>
          <w:t>9</w:t>
        </w:r>
        <w:r w:rsidRPr="00F7767B">
          <w:rPr>
            <w:b/>
            <w:sz w:val="24"/>
          </w:rPr>
          <w:t xml:space="preserve"> – </w:t>
        </w:r>
        <w:r>
          <w:rPr>
            <w:b/>
            <w:sz w:val="24"/>
          </w:rPr>
          <w:t>Project list (administrator page)</w:t>
        </w:r>
      </w:ins>
    </w:p>
    <w:p w:rsidR="00687623" w:rsidRDefault="00687623" w:rsidP="00687623">
      <w:pPr>
        <w:spacing w:after="0"/>
        <w:rPr>
          <w:ins w:id="63" w:author="Maria Teresa Gomes Silva Valério" w:date="2018-03-10T22:04:00Z"/>
          <w:b/>
          <w:sz w:val="24"/>
        </w:rPr>
      </w:pPr>
    </w:p>
    <w:p w:rsidR="00687623" w:rsidRPr="00407CD5" w:rsidRDefault="00687623" w:rsidP="00687623">
      <w:pPr>
        <w:pStyle w:val="Legenda1"/>
        <w:spacing w:after="0"/>
        <w:rPr>
          <w:ins w:id="64" w:author="Maria Teresa Gomes Silva Valério" w:date="2018-03-10T22:04:00Z"/>
        </w:rPr>
      </w:pPr>
      <w:ins w:id="65" w:author="Maria Teresa Gomes Silva Valério" w:date="2018-03-10T22:04:00Z">
        <w:r>
          <w:t>Figure 28. Project list page (administrator only)</w:t>
        </w:r>
      </w:ins>
    </w:p>
    <w:p w:rsidR="00687623" w:rsidRDefault="00687623" w:rsidP="00687623">
      <w:pPr>
        <w:spacing w:after="0"/>
        <w:jc w:val="both"/>
        <w:rPr>
          <w:ins w:id="66" w:author="Maria Teresa Gomes Silva Valério" w:date="2018-03-10T22:04:00Z"/>
        </w:rPr>
      </w:pPr>
    </w:p>
    <w:p w:rsidR="00687623" w:rsidRDefault="00687623" w:rsidP="00687623">
      <w:pPr>
        <w:spacing w:after="0"/>
        <w:jc w:val="both"/>
        <w:rPr>
          <w:ins w:id="67" w:author="Maria Teresa Gomes Silva Valério" w:date="2018-03-10T22:04:00Z"/>
        </w:rPr>
      </w:pPr>
      <w:bookmarkStart w:id="68" w:name="_GoBack"/>
      <w:bookmarkEnd w:id="68"/>
    </w:p>
    <w:p w:rsidR="00687623" w:rsidRDefault="00687623" w:rsidP="00687623">
      <w:pPr>
        <w:spacing w:after="0"/>
        <w:rPr>
          <w:ins w:id="69" w:author="Maria Teresa Gomes Silva Valério" w:date="2018-03-10T22:04:00Z"/>
          <w:b/>
          <w:sz w:val="24"/>
        </w:rPr>
      </w:pPr>
      <w:ins w:id="70" w:author="Maria Teresa Gomes Silva Valério" w:date="2018-03-10T22:04:00Z">
        <w:r w:rsidRPr="00F7767B">
          <w:rPr>
            <w:b/>
            <w:sz w:val="24"/>
          </w:rPr>
          <w:t>UI</w:t>
        </w:r>
        <w:r>
          <w:rPr>
            <w:b/>
            <w:sz w:val="24"/>
          </w:rPr>
          <w:t>20</w:t>
        </w:r>
        <w:r w:rsidRPr="00F7767B">
          <w:rPr>
            <w:b/>
            <w:sz w:val="24"/>
          </w:rPr>
          <w:t xml:space="preserve"> – </w:t>
        </w:r>
        <w:r>
          <w:rPr>
            <w:b/>
            <w:sz w:val="24"/>
          </w:rPr>
          <w:t>User list (administrator page)</w:t>
        </w:r>
      </w:ins>
    </w:p>
    <w:p w:rsidR="00687623" w:rsidRDefault="00687623" w:rsidP="00687623">
      <w:pPr>
        <w:spacing w:after="0"/>
        <w:rPr>
          <w:ins w:id="71" w:author="Maria Teresa Gomes Silva Valério" w:date="2018-03-10T22:04:00Z"/>
          <w:b/>
          <w:sz w:val="24"/>
        </w:rPr>
      </w:pPr>
    </w:p>
    <w:p w:rsidR="00687623" w:rsidRPr="00407CD5" w:rsidRDefault="00687623" w:rsidP="00687623">
      <w:pPr>
        <w:pStyle w:val="Legenda1"/>
        <w:spacing w:after="0"/>
        <w:rPr>
          <w:ins w:id="72" w:author="Maria Teresa Gomes Silva Valério" w:date="2018-03-10T22:04:00Z"/>
        </w:rPr>
      </w:pPr>
      <w:ins w:id="73" w:author="Maria Teresa Gomes Silva Valério" w:date="2018-03-10T22:04:00Z">
        <w:r>
          <w:t>Figure 29. User list page (administrator only)</w:t>
        </w:r>
      </w:ins>
    </w:p>
    <w:p w:rsidR="00687623" w:rsidRDefault="00687623" w:rsidP="00687623">
      <w:pPr>
        <w:spacing w:after="0"/>
        <w:rPr>
          <w:ins w:id="74" w:author="Maria Teresa Gomes Silva Valério" w:date="2018-03-10T22:04:00Z"/>
          <w:b/>
          <w:sz w:val="24"/>
        </w:rPr>
      </w:pPr>
    </w:p>
    <w:p w:rsidR="00687623" w:rsidRDefault="00687623" w:rsidP="00687623">
      <w:pPr>
        <w:spacing w:after="0"/>
        <w:jc w:val="both"/>
        <w:rPr>
          <w:ins w:id="75" w:author="Maria Teresa Gomes Silva Valério" w:date="2018-03-10T22:04:00Z"/>
        </w:rPr>
      </w:pPr>
    </w:p>
    <w:p w:rsidR="00687623" w:rsidRDefault="00687623" w:rsidP="00687623">
      <w:pPr>
        <w:spacing w:after="0"/>
        <w:rPr>
          <w:ins w:id="76" w:author="Maria Teresa Gomes Silva Valério" w:date="2018-03-10T22:04:00Z"/>
          <w:b/>
          <w:sz w:val="24"/>
        </w:rPr>
      </w:pPr>
      <w:ins w:id="77" w:author="Maria Teresa Gomes Silva Valério" w:date="2018-03-10T22:04:00Z">
        <w:r w:rsidRPr="00F7767B">
          <w:rPr>
            <w:b/>
            <w:sz w:val="24"/>
          </w:rPr>
          <w:t>UI</w:t>
        </w:r>
        <w:r>
          <w:rPr>
            <w:b/>
            <w:sz w:val="24"/>
          </w:rPr>
          <w:t>20</w:t>
        </w:r>
        <w:r w:rsidRPr="00F7767B">
          <w:rPr>
            <w:b/>
            <w:sz w:val="24"/>
          </w:rPr>
          <w:t xml:space="preserve"> – </w:t>
        </w:r>
        <w:r>
          <w:rPr>
            <w:b/>
            <w:sz w:val="24"/>
          </w:rPr>
          <w:t>User settings</w:t>
        </w:r>
      </w:ins>
    </w:p>
    <w:p w:rsidR="00687623" w:rsidRDefault="008A39B7" w:rsidP="00687623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25E648F">
            <wp:simplePos x="0" y="0"/>
            <wp:positionH relativeFrom="margin">
              <wp:align>center</wp:align>
            </wp:positionH>
            <wp:positionV relativeFrom="paragraph">
              <wp:posOffset>280035</wp:posOffset>
            </wp:positionV>
            <wp:extent cx="6245860" cy="3324225"/>
            <wp:effectExtent l="0" t="0" r="2540" b="9525"/>
            <wp:wrapTopAndBottom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78" w:author="Maria Teresa Gomes Silva Valério" w:date="2018-03-10T22:05:00Z">
        <w:r w:rsidR="00687623">
          <w:rPr>
            <w:sz w:val="24"/>
          </w:rPr>
          <w:t>(</w:t>
        </w:r>
      </w:ins>
      <w:ins w:id="79" w:author="Maria Teresa Gomes Silva Valério" w:date="2018-03-10T22:04:00Z">
        <w:r w:rsidR="00687623" w:rsidRPr="00687623">
          <w:rPr>
            <w:sz w:val="24"/>
          </w:rPr>
          <w:t>https://teresavalerio.github.io/LBAW1734/C%C3%B3digo/settings.html</w:t>
        </w:r>
      </w:ins>
      <w:ins w:id="80" w:author="Maria Teresa Gomes Silva Valério" w:date="2018-03-10T22:05:00Z">
        <w:r w:rsidR="00687623">
          <w:rPr>
            <w:sz w:val="24"/>
          </w:rPr>
          <w:t>)</w:t>
        </w:r>
      </w:ins>
    </w:p>
    <w:p w:rsidR="008A39B7" w:rsidRPr="00687623" w:rsidRDefault="008A39B7" w:rsidP="00687623">
      <w:pPr>
        <w:spacing w:after="0"/>
        <w:rPr>
          <w:sz w:val="24"/>
        </w:rPr>
      </w:pPr>
    </w:p>
    <w:p w:rsidR="00687623" w:rsidRPr="00407CD5" w:rsidRDefault="00687623" w:rsidP="00687623">
      <w:pPr>
        <w:pStyle w:val="Legenda1"/>
        <w:spacing w:after="0"/>
        <w:rPr>
          <w:ins w:id="81" w:author="Maria Teresa Gomes Silva Valério" w:date="2018-03-10T22:05:00Z"/>
        </w:rPr>
      </w:pPr>
      <w:ins w:id="82" w:author="Maria Teresa Gomes Silva Valério" w:date="2018-03-10T22:05:00Z">
        <w:r>
          <w:t>Figure 30. User settings page</w:t>
        </w:r>
      </w:ins>
    </w:p>
    <w:p w:rsidR="00E9307B" w:rsidRDefault="00E9307B" w:rsidP="006D2E7B">
      <w:pPr>
        <w:spacing w:after="0"/>
        <w:jc w:val="both"/>
      </w:pPr>
    </w:p>
    <w:p w:rsidR="00D402EE" w:rsidRDefault="00D402EE" w:rsidP="00D402EE">
      <w:pPr>
        <w:spacing w:after="0"/>
        <w:jc w:val="both"/>
      </w:pPr>
      <w:r>
        <w:t>Changes made to the first submission:</w:t>
      </w:r>
    </w:p>
    <w:p w:rsidR="00D402EE" w:rsidRDefault="00D402EE" w:rsidP="00D402EE">
      <w:pPr>
        <w:pStyle w:val="PargrafodaLista"/>
        <w:numPr>
          <w:ilvl w:val="0"/>
          <w:numId w:val="4"/>
        </w:numPr>
        <w:spacing w:after="0"/>
        <w:jc w:val="both"/>
      </w:pPr>
      <w:r>
        <w:t>Added a more complede description of the artifact;</w:t>
      </w:r>
    </w:p>
    <w:p w:rsidR="00D402EE" w:rsidRDefault="00D402EE" w:rsidP="00D402EE">
      <w:pPr>
        <w:pStyle w:val="PargrafodaLista"/>
        <w:numPr>
          <w:ilvl w:val="0"/>
          <w:numId w:val="4"/>
        </w:numPr>
        <w:spacing w:after="0"/>
        <w:jc w:val="both"/>
      </w:pPr>
      <w:r>
        <w:t>Added links for the website pages;</w:t>
      </w:r>
    </w:p>
    <w:p w:rsidR="00D402EE" w:rsidRDefault="00D402EE" w:rsidP="00D402EE">
      <w:pPr>
        <w:pStyle w:val="PargrafodaLista"/>
        <w:numPr>
          <w:ilvl w:val="0"/>
          <w:numId w:val="4"/>
        </w:numPr>
        <w:spacing w:after="0"/>
        <w:jc w:val="both"/>
      </w:pPr>
      <w:r>
        <w:t>Added more complete spryboards;</w:t>
      </w:r>
    </w:p>
    <w:p w:rsidR="00D402EE" w:rsidRDefault="00C566BA" w:rsidP="00D402EE">
      <w:pPr>
        <w:pStyle w:val="PargrafodaLista"/>
        <w:numPr>
          <w:ilvl w:val="0"/>
          <w:numId w:val="4"/>
        </w:numPr>
        <w:spacing w:after="0"/>
        <w:jc w:val="both"/>
      </w:pPr>
      <w:r>
        <w:t>Updated sitemap with a few changes and added UI codes for the pages;</w:t>
      </w:r>
    </w:p>
    <w:p w:rsidR="00C566BA" w:rsidRDefault="00C566BA" w:rsidP="00D402EE">
      <w:pPr>
        <w:pStyle w:val="PargrafodaLista"/>
        <w:numPr>
          <w:ilvl w:val="0"/>
          <w:numId w:val="4"/>
        </w:numPr>
        <w:spacing w:after="0"/>
        <w:jc w:val="both"/>
      </w:pPr>
      <w:r>
        <w:t>Added UI19, UI20 and UI21.</w:t>
      </w:r>
    </w:p>
    <w:p w:rsidR="00F16EBD" w:rsidRDefault="00F16EBD" w:rsidP="006D2E7B">
      <w:pPr>
        <w:spacing w:after="0"/>
        <w:jc w:val="both"/>
      </w:pPr>
    </w:p>
    <w:p w:rsidR="00F16EBD" w:rsidRDefault="00F16EBD" w:rsidP="006D2E7B">
      <w:pPr>
        <w:spacing w:after="0"/>
        <w:jc w:val="both"/>
      </w:pPr>
      <w:r>
        <w:t>GROUP1734, 11/03/2018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 xml:space="preserve">Ilona Generalova, </w:t>
      </w:r>
      <w:r w:rsidRPr="00A25FC5">
        <w:t>up201400035@fe.up.pt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>Maria Inês Gonçalves, up201402784@fe.up.pt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>Maria Teresa Valério, up201405655@fe.up.pt</w:t>
      </w:r>
    </w:p>
    <w:p w:rsidR="00F16EBD" w:rsidRPr="00A25FC5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 xml:space="preserve">Sara Gomes, </w:t>
      </w:r>
      <w:r w:rsidRPr="00822A17">
        <w:t>up201405085@fe.up.pt</w:t>
      </w:r>
    </w:p>
    <w:p w:rsidR="00F16EBD" w:rsidRPr="00407CD5" w:rsidRDefault="00F16EBD" w:rsidP="006D2E7B">
      <w:pPr>
        <w:spacing w:after="0"/>
        <w:rPr>
          <w:b/>
          <w:lang w:val="en-US"/>
        </w:rPr>
      </w:pPr>
    </w:p>
    <w:sectPr w:rsidR="00F16EBD" w:rsidRPr="00407CD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6DBE" w:rsidRDefault="00FB6DBE" w:rsidP="007C7065">
      <w:pPr>
        <w:spacing w:after="0" w:line="240" w:lineRule="auto"/>
      </w:pPr>
      <w:r>
        <w:separator/>
      </w:r>
    </w:p>
  </w:endnote>
  <w:endnote w:type="continuationSeparator" w:id="0">
    <w:p w:rsidR="00FB6DBE" w:rsidRDefault="00FB6DBE" w:rsidP="007C70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6DBE" w:rsidRDefault="00FB6DBE" w:rsidP="007C7065">
      <w:pPr>
        <w:spacing w:after="0" w:line="240" w:lineRule="auto"/>
      </w:pPr>
      <w:r>
        <w:separator/>
      </w:r>
    </w:p>
  </w:footnote>
  <w:footnote w:type="continuationSeparator" w:id="0">
    <w:p w:rsidR="00FB6DBE" w:rsidRDefault="00FB6DBE" w:rsidP="007C70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5" type="#_x0000_t75" style="width:1023.75pt;height:537.75pt;visibility:visible;mso-wrap-style:square" o:bullet="t">
        <v:imagedata r:id="rId1" o:title=""/>
      </v:shape>
    </w:pict>
  </w:numPicBullet>
  <w:abstractNum w:abstractNumId="0" w15:restartNumberingAfterBreak="0">
    <w:nsid w:val="2C811CFA"/>
    <w:multiLevelType w:val="hybridMultilevel"/>
    <w:tmpl w:val="B3BA67A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A814ED"/>
    <w:multiLevelType w:val="hybridMultilevel"/>
    <w:tmpl w:val="FF96E54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951738"/>
    <w:multiLevelType w:val="hybridMultilevel"/>
    <w:tmpl w:val="D8DC015C"/>
    <w:lvl w:ilvl="0" w:tplc="C8364B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3C5153"/>
    <w:multiLevelType w:val="hybridMultilevel"/>
    <w:tmpl w:val="2E48035E"/>
    <w:lvl w:ilvl="0" w:tplc="A8E28A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ria Teresa Gomes Silva Valério">
    <w15:presenceInfo w15:providerId="None" w15:userId="Maria Teresa Gomes Silva Valério"/>
  </w15:person>
  <w15:person w15:author=" ">
    <w15:presenceInfo w15:providerId="None" w15:userId=" 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CFA"/>
    <w:rsid w:val="00004ABE"/>
    <w:rsid w:val="00014BDF"/>
    <w:rsid w:val="00026823"/>
    <w:rsid w:val="00034760"/>
    <w:rsid w:val="00037D20"/>
    <w:rsid w:val="00075862"/>
    <w:rsid w:val="0008161B"/>
    <w:rsid w:val="00093BF5"/>
    <w:rsid w:val="000A4FE9"/>
    <w:rsid w:val="00102B13"/>
    <w:rsid w:val="0016146D"/>
    <w:rsid w:val="0017241A"/>
    <w:rsid w:val="001B3CF5"/>
    <w:rsid w:val="001C513F"/>
    <w:rsid w:val="001D6079"/>
    <w:rsid w:val="001F0193"/>
    <w:rsid w:val="00206DAE"/>
    <w:rsid w:val="00323388"/>
    <w:rsid w:val="00352381"/>
    <w:rsid w:val="00361186"/>
    <w:rsid w:val="00362024"/>
    <w:rsid w:val="003749DD"/>
    <w:rsid w:val="003843F0"/>
    <w:rsid w:val="00392F76"/>
    <w:rsid w:val="003A1423"/>
    <w:rsid w:val="003B4A4B"/>
    <w:rsid w:val="003C116D"/>
    <w:rsid w:val="003E342B"/>
    <w:rsid w:val="003E6425"/>
    <w:rsid w:val="00405579"/>
    <w:rsid w:val="00407CD5"/>
    <w:rsid w:val="0042521F"/>
    <w:rsid w:val="00476A85"/>
    <w:rsid w:val="00483C41"/>
    <w:rsid w:val="00490BAB"/>
    <w:rsid w:val="00495392"/>
    <w:rsid w:val="004B0D19"/>
    <w:rsid w:val="004D6E48"/>
    <w:rsid w:val="004E074F"/>
    <w:rsid w:val="00502D8B"/>
    <w:rsid w:val="005155AA"/>
    <w:rsid w:val="00524582"/>
    <w:rsid w:val="00554070"/>
    <w:rsid w:val="00563626"/>
    <w:rsid w:val="005651AF"/>
    <w:rsid w:val="005805D8"/>
    <w:rsid w:val="00580E83"/>
    <w:rsid w:val="005D2BAF"/>
    <w:rsid w:val="005F2AD1"/>
    <w:rsid w:val="005F6288"/>
    <w:rsid w:val="0063077A"/>
    <w:rsid w:val="00631E2E"/>
    <w:rsid w:val="00654579"/>
    <w:rsid w:val="006565E9"/>
    <w:rsid w:val="00665FBD"/>
    <w:rsid w:val="00680335"/>
    <w:rsid w:val="00687623"/>
    <w:rsid w:val="006905E9"/>
    <w:rsid w:val="006934AD"/>
    <w:rsid w:val="006A73DA"/>
    <w:rsid w:val="006C74AF"/>
    <w:rsid w:val="006D2E7B"/>
    <w:rsid w:val="006E2487"/>
    <w:rsid w:val="006F1355"/>
    <w:rsid w:val="007131E2"/>
    <w:rsid w:val="00732F76"/>
    <w:rsid w:val="007473F6"/>
    <w:rsid w:val="007601EB"/>
    <w:rsid w:val="0077102C"/>
    <w:rsid w:val="007833BA"/>
    <w:rsid w:val="007A47F1"/>
    <w:rsid w:val="007B0256"/>
    <w:rsid w:val="007C7065"/>
    <w:rsid w:val="007E6512"/>
    <w:rsid w:val="007F3E86"/>
    <w:rsid w:val="00860698"/>
    <w:rsid w:val="008848F6"/>
    <w:rsid w:val="008A39B7"/>
    <w:rsid w:val="008B3A80"/>
    <w:rsid w:val="008B42B8"/>
    <w:rsid w:val="008B5781"/>
    <w:rsid w:val="008D0F09"/>
    <w:rsid w:val="008E77EA"/>
    <w:rsid w:val="008F09C2"/>
    <w:rsid w:val="008F538E"/>
    <w:rsid w:val="009219BD"/>
    <w:rsid w:val="0093061C"/>
    <w:rsid w:val="009531C1"/>
    <w:rsid w:val="009946AC"/>
    <w:rsid w:val="009A2EC1"/>
    <w:rsid w:val="009E20A0"/>
    <w:rsid w:val="00A40A8C"/>
    <w:rsid w:val="00A56460"/>
    <w:rsid w:val="00A96AA0"/>
    <w:rsid w:val="00AC4602"/>
    <w:rsid w:val="00AC7E19"/>
    <w:rsid w:val="00AD51D4"/>
    <w:rsid w:val="00AD57CE"/>
    <w:rsid w:val="00AE77C5"/>
    <w:rsid w:val="00B05AFE"/>
    <w:rsid w:val="00B05F4A"/>
    <w:rsid w:val="00B257F8"/>
    <w:rsid w:val="00B558E5"/>
    <w:rsid w:val="00B83740"/>
    <w:rsid w:val="00BB3ED6"/>
    <w:rsid w:val="00BC295F"/>
    <w:rsid w:val="00C15B18"/>
    <w:rsid w:val="00C24E82"/>
    <w:rsid w:val="00C25CCD"/>
    <w:rsid w:val="00C5600F"/>
    <w:rsid w:val="00C566BA"/>
    <w:rsid w:val="00C7101B"/>
    <w:rsid w:val="00C96B55"/>
    <w:rsid w:val="00CA02D3"/>
    <w:rsid w:val="00CB0717"/>
    <w:rsid w:val="00CB517E"/>
    <w:rsid w:val="00CC1CDA"/>
    <w:rsid w:val="00CD2B22"/>
    <w:rsid w:val="00CE145A"/>
    <w:rsid w:val="00CF39D3"/>
    <w:rsid w:val="00CF7567"/>
    <w:rsid w:val="00D402EE"/>
    <w:rsid w:val="00D562E5"/>
    <w:rsid w:val="00D61F89"/>
    <w:rsid w:val="00DD432F"/>
    <w:rsid w:val="00DE7DB0"/>
    <w:rsid w:val="00DF3530"/>
    <w:rsid w:val="00E23D55"/>
    <w:rsid w:val="00E53CC4"/>
    <w:rsid w:val="00E63A4F"/>
    <w:rsid w:val="00E66BAA"/>
    <w:rsid w:val="00E9307B"/>
    <w:rsid w:val="00EA4061"/>
    <w:rsid w:val="00EA4E2D"/>
    <w:rsid w:val="00EB323B"/>
    <w:rsid w:val="00EE2B06"/>
    <w:rsid w:val="00F16EBD"/>
    <w:rsid w:val="00F66895"/>
    <w:rsid w:val="00F7767B"/>
    <w:rsid w:val="00F85559"/>
    <w:rsid w:val="00F92C7E"/>
    <w:rsid w:val="00FB25FF"/>
    <w:rsid w:val="00FB6CFA"/>
    <w:rsid w:val="00FB6DBE"/>
    <w:rsid w:val="00FC3B07"/>
    <w:rsid w:val="00FF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C9B02B"/>
  <w15:chartTrackingRefBased/>
  <w15:docId w15:val="{55B60A88-DF2A-4EB6-B738-65F088144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Style1">
    <w:name w:val="Style1"/>
    <w:basedOn w:val="Tabelanormal"/>
    <w:uiPriority w:val="99"/>
    <w:rsid w:val="0017241A"/>
    <w:pPr>
      <w:spacing w:after="0" w:line="240" w:lineRule="auto"/>
      <w:jc w:val="center"/>
    </w:pPr>
    <w:tblPr/>
    <w:tcPr>
      <w:vAlign w:val="center"/>
    </w:tcPr>
    <w:tblStylePr w:type="firstRow">
      <w:tblPr/>
      <w:tcPr>
        <w:tcBorders>
          <w:top w:val="nil"/>
          <w:left w:val="nil"/>
          <w:bottom w:val="single" w:sz="24" w:space="0" w:color="auto"/>
          <w:right w:val="nil"/>
          <w:insideH w:val="nil"/>
          <w:insideV w:val="nil"/>
        </w:tcBorders>
      </w:tcPr>
    </w:tblStylePr>
    <w:tblStylePr w:type="lastRow">
      <w:rPr>
        <w:rFonts w:ascii="Calibri" w:hAnsi="Calibri"/>
        <w:sz w:val="20"/>
      </w:rPr>
      <w:tblPr/>
      <w:tcPr>
        <w:tcBorders>
          <w:top w:val="single" w:sz="4" w:space="0" w:color="auto"/>
        </w:tcBorders>
      </w:tcPr>
    </w:tblStylePr>
  </w:style>
  <w:style w:type="paragraph" w:styleId="PargrafodaLista">
    <w:name w:val="List Paragraph"/>
    <w:basedOn w:val="Normal"/>
    <w:uiPriority w:val="34"/>
    <w:qFormat/>
    <w:rsid w:val="00FB6CFA"/>
    <w:pPr>
      <w:ind w:left="720"/>
      <w:contextualSpacing/>
    </w:pPr>
  </w:style>
  <w:style w:type="paragraph" w:styleId="Subttulo">
    <w:name w:val="Subtitle"/>
    <w:basedOn w:val="Normal"/>
    <w:next w:val="Normal"/>
    <w:link w:val="SubttuloCarter"/>
    <w:uiPriority w:val="11"/>
    <w:qFormat/>
    <w:rsid w:val="00FB6CF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B6CFA"/>
    <w:rPr>
      <w:rFonts w:eastAsiaTheme="minorEastAsia"/>
      <w:color w:val="5A5A5A" w:themeColor="text1" w:themeTint="A5"/>
      <w:spacing w:val="15"/>
    </w:rPr>
  </w:style>
  <w:style w:type="paragraph" w:customStyle="1" w:styleId="Legenda1">
    <w:name w:val="Legenda1"/>
    <w:basedOn w:val="Subttulo"/>
    <w:link w:val="LegendaChar"/>
    <w:qFormat/>
    <w:rsid w:val="00FB6CFA"/>
    <w:rPr>
      <w:i/>
      <w:color w:val="7F7F7F" w:themeColor="text1" w:themeTint="80"/>
      <w:sz w:val="18"/>
      <w:lang w:val="en-US"/>
    </w:rPr>
  </w:style>
  <w:style w:type="paragraph" w:customStyle="1" w:styleId="titulo">
    <w:name w:val="titulo"/>
    <w:basedOn w:val="Normal"/>
    <w:link w:val="tituloChar"/>
    <w:qFormat/>
    <w:rsid w:val="00FB6CFA"/>
    <w:pPr>
      <w:jc w:val="both"/>
    </w:pPr>
    <w:rPr>
      <w:u w:val="single"/>
      <w:lang w:val="en-US"/>
    </w:rPr>
  </w:style>
  <w:style w:type="character" w:customStyle="1" w:styleId="LegendaChar">
    <w:name w:val="Legenda Char"/>
    <w:basedOn w:val="SubttuloCarter"/>
    <w:link w:val="Legenda1"/>
    <w:rsid w:val="00FB6CFA"/>
    <w:rPr>
      <w:rFonts w:eastAsiaTheme="minorEastAsia"/>
      <w:i/>
      <w:color w:val="7F7F7F" w:themeColor="text1" w:themeTint="80"/>
      <w:spacing w:val="15"/>
      <w:sz w:val="18"/>
      <w:lang w:val="en-US"/>
    </w:rPr>
  </w:style>
  <w:style w:type="character" w:customStyle="1" w:styleId="tituloChar">
    <w:name w:val="titulo Char"/>
    <w:basedOn w:val="Tipodeletrapredefinidodopargrafo"/>
    <w:link w:val="titulo"/>
    <w:rsid w:val="00FB6CFA"/>
    <w:rPr>
      <w:u w:val="single"/>
      <w:lang w:val="en-US"/>
    </w:rPr>
  </w:style>
  <w:style w:type="character" w:styleId="Hiperligao">
    <w:name w:val="Hyperlink"/>
    <w:basedOn w:val="Tipodeletrapredefinidodopargrafo"/>
    <w:uiPriority w:val="99"/>
    <w:unhideWhenUsed/>
    <w:rsid w:val="00D61F8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61F89"/>
    <w:rPr>
      <w:color w:val="808080"/>
      <w:shd w:val="clear" w:color="auto" w:fill="E6E6E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6D2E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D2E7B"/>
    <w:rPr>
      <w:rFonts w:ascii="Segoe UI" w:hAnsi="Segoe UI" w:cs="Segoe UI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7C706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C7065"/>
  </w:style>
  <w:style w:type="paragraph" w:styleId="Rodap">
    <w:name w:val="footer"/>
    <w:basedOn w:val="Normal"/>
    <w:link w:val="RodapCarter"/>
    <w:uiPriority w:val="99"/>
    <w:unhideWhenUsed/>
    <w:rsid w:val="007C706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C70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microsoft.com/office/2011/relationships/people" Target="peop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18</Pages>
  <Words>1076</Words>
  <Characters>5812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.</dc:creator>
  <cp:keywords/>
  <dc:description/>
  <cp:lastModifiedBy>Maria Teresa Gomes Silva Valério</cp:lastModifiedBy>
  <cp:revision>8</cp:revision>
  <cp:lastPrinted>2018-03-09T23:18:00Z</cp:lastPrinted>
  <dcterms:created xsi:type="dcterms:W3CDTF">2018-03-09T23:18:00Z</dcterms:created>
  <dcterms:modified xsi:type="dcterms:W3CDTF">2018-03-11T00:33:00Z</dcterms:modified>
</cp:coreProperties>
</file>